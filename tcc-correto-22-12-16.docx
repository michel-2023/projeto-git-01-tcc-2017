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B226B" w:rsidRDefault="006408FF">
      <w:pPr>
        <w:spacing w:beforeAutospacing="1" w:after="142" w:line="288" w:lineRule="auto"/>
        <w:ind w:firstLine="0"/>
        <w:jc w:val="center"/>
        <w:rPr>
          <w:rFonts w:eastAsia="Times New Roman" w:cs="Arial"/>
          <w:szCs w:val="24"/>
          <w:lang w:eastAsia="pt-BR"/>
        </w:rPr>
      </w:pPr>
      <w:r>
        <w:rPr>
          <w:noProof/>
          <w:lang w:eastAsia="pt-BR"/>
        </w:rPr>
        <w:drawing>
          <wp:inline distT="0" distB="0" distL="0" distR="0">
            <wp:extent cx="2781300" cy="1438275"/>
            <wp:effectExtent l="0" t="0" r="0" b="0"/>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a:srcRect l="9086" t="33533" r="42487" b="22066"/>
                    <a:stretch>
                      <a:fillRect/>
                    </a:stretch>
                  </pic:blipFill>
                  <pic:spPr bwMode="auto">
                    <a:xfrm>
                      <a:off x="0" y="0"/>
                      <a:ext cx="2781300" cy="1438275"/>
                    </a:xfrm>
                    <a:prstGeom prst="rect">
                      <a:avLst/>
                    </a:prstGeom>
                    <a:noFill/>
                    <a:ln w="9525">
                      <a:noFill/>
                      <a:miter lim="800000"/>
                      <a:headEnd/>
                      <a:tailEnd/>
                    </a:ln>
                  </pic:spPr>
                </pic:pic>
              </a:graphicData>
            </a:graphic>
          </wp:inline>
        </w:drawing>
      </w:r>
    </w:p>
    <w:p w:rsidR="004F41B8" w:rsidRDefault="006408FF">
      <w:pPr>
        <w:spacing w:beforeAutospacing="1" w:after="142" w:line="288" w:lineRule="auto"/>
        <w:ind w:firstLine="0"/>
        <w:jc w:val="center"/>
        <w:rPr>
          <w:rFonts w:eastAsia="Times New Roman" w:cs="Arial"/>
          <w:szCs w:val="24"/>
          <w:lang w:eastAsia="pt-BR"/>
        </w:rPr>
      </w:pPr>
      <w:r>
        <w:rPr>
          <w:rFonts w:eastAsia="Times New Roman" w:cs="Arial"/>
          <w:szCs w:val="24"/>
          <w:lang w:eastAsia="pt-BR"/>
        </w:rPr>
        <w:t>UNIÃO DAS ESCOLAS DO GRUPO FAIMI DE EDUCAÇÃO – FAIMI</w:t>
      </w:r>
    </w:p>
    <w:p w:rsidR="004F41B8" w:rsidRDefault="004F41B8">
      <w:pPr>
        <w:spacing w:beforeAutospacing="1" w:after="142" w:line="288" w:lineRule="auto"/>
        <w:ind w:left="709" w:firstLine="0"/>
        <w:jc w:val="center"/>
        <w:rPr>
          <w:rFonts w:eastAsia="Times New Roman" w:cs="Arial"/>
          <w:szCs w:val="24"/>
          <w:lang w:eastAsia="pt-BR"/>
        </w:rPr>
      </w:pP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Curso de Sistemas de Informação</w:t>
      </w:r>
    </w:p>
    <w:p w:rsidR="004F41B8" w:rsidRDefault="004F41B8">
      <w:pPr>
        <w:spacing w:beforeAutospacing="1" w:after="142" w:line="288" w:lineRule="auto"/>
        <w:ind w:left="709" w:firstLine="0"/>
        <w:jc w:val="center"/>
        <w:rPr>
          <w:rFonts w:eastAsia="Times New Roman" w:cs="Arial"/>
          <w:szCs w:val="24"/>
          <w:lang w:eastAsia="pt-BR"/>
        </w:rPr>
      </w:pP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Michel Ferreira da Silva</w:t>
      </w: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Gustavo Camilo Bressan</w:t>
      </w:r>
    </w:p>
    <w:p w:rsidR="004F41B8" w:rsidRDefault="004F41B8">
      <w:pPr>
        <w:spacing w:after="0"/>
        <w:jc w:val="center"/>
        <w:rPr>
          <w:rFonts w:cs="Arial"/>
          <w:sz w:val="32"/>
          <w:szCs w:val="32"/>
        </w:rPr>
      </w:pPr>
    </w:p>
    <w:p w:rsidR="004F41B8" w:rsidRDefault="004F41B8">
      <w:pPr>
        <w:spacing w:after="0"/>
        <w:jc w:val="center"/>
        <w:rPr>
          <w:rFonts w:cs="Arial"/>
          <w:sz w:val="32"/>
          <w:szCs w:val="32"/>
        </w:rPr>
      </w:pPr>
    </w:p>
    <w:p w:rsidR="004F41B8" w:rsidRDefault="004F41B8">
      <w:pPr>
        <w:spacing w:after="0"/>
        <w:jc w:val="center"/>
        <w:rPr>
          <w:rFonts w:cs="Arial"/>
          <w:sz w:val="32"/>
          <w:szCs w:val="32"/>
        </w:rPr>
      </w:pPr>
    </w:p>
    <w:p w:rsidR="004F41B8" w:rsidRDefault="004F41B8">
      <w:pPr>
        <w:spacing w:after="0"/>
        <w:jc w:val="center"/>
        <w:rPr>
          <w:rFonts w:cs="Arial"/>
          <w:sz w:val="32"/>
          <w:szCs w:val="32"/>
        </w:rPr>
      </w:pPr>
    </w:p>
    <w:p w:rsidR="004F41B8" w:rsidRDefault="004F41B8">
      <w:pPr>
        <w:spacing w:after="0"/>
        <w:jc w:val="center"/>
        <w:rPr>
          <w:rFonts w:cs="Arial"/>
          <w:sz w:val="32"/>
          <w:szCs w:val="32"/>
        </w:rPr>
      </w:pPr>
    </w:p>
    <w:p w:rsidR="004F41B8" w:rsidRDefault="00D231E6">
      <w:pPr>
        <w:spacing w:beforeAutospacing="1" w:after="142" w:line="288" w:lineRule="auto"/>
        <w:ind w:left="709" w:firstLine="0"/>
        <w:jc w:val="center"/>
        <w:rPr>
          <w:rFonts w:ascii="Times New Roman" w:eastAsia="Times New Roman" w:hAnsi="Times New Roman" w:cs="Times New Roman"/>
          <w:szCs w:val="24"/>
          <w:lang w:eastAsia="pt-BR"/>
        </w:rPr>
      </w:pPr>
      <w:r>
        <w:rPr>
          <w:rFonts w:eastAsia="Times New Roman" w:cs="Arial"/>
          <w:b/>
          <w:bCs/>
          <w:szCs w:val="24"/>
          <w:lang w:eastAsia="pt-BR"/>
        </w:rPr>
        <w:t>TÍTULO: Sistema</w:t>
      </w:r>
      <w:r w:rsidR="006408FF">
        <w:rPr>
          <w:rFonts w:eastAsia="Times New Roman" w:cs="Arial"/>
          <w:b/>
          <w:bCs/>
          <w:szCs w:val="24"/>
          <w:lang w:eastAsia="pt-BR"/>
        </w:rPr>
        <w:t xml:space="preserve"> de Cadastro de Estágios com Consultas Avançadas</w:t>
      </w:r>
    </w:p>
    <w:p w:rsidR="004F41B8" w:rsidRDefault="004F41B8">
      <w:pPr>
        <w:spacing w:after="0"/>
        <w:jc w:val="center"/>
        <w:rPr>
          <w:rFonts w:cs="Arial"/>
          <w:sz w:val="28"/>
          <w:szCs w:val="28"/>
        </w:rPr>
      </w:pPr>
    </w:p>
    <w:p w:rsidR="004F41B8" w:rsidRDefault="004F41B8">
      <w:pPr>
        <w:spacing w:after="0"/>
        <w:jc w:val="center"/>
        <w:rPr>
          <w:rFonts w:cs="Arial"/>
          <w:sz w:val="28"/>
          <w:szCs w:val="28"/>
        </w:rPr>
      </w:pPr>
    </w:p>
    <w:p w:rsidR="004F41B8" w:rsidRDefault="004F41B8">
      <w:pPr>
        <w:spacing w:after="0"/>
        <w:jc w:val="center"/>
        <w:rPr>
          <w:rFonts w:cs="Arial"/>
          <w:sz w:val="28"/>
          <w:szCs w:val="28"/>
        </w:rPr>
      </w:pPr>
    </w:p>
    <w:p w:rsidR="004F41B8" w:rsidRDefault="004F41B8">
      <w:pPr>
        <w:spacing w:after="0"/>
        <w:jc w:val="center"/>
        <w:rPr>
          <w:rFonts w:cs="Arial"/>
          <w:sz w:val="28"/>
          <w:szCs w:val="28"/>
        </w:rPr>
      </w:pPr>
    </w:p>
    <w:p w:rsidR="004F41B8" w:rsidRDefault="004F41B8">
      <w:pPr>
        <w:spacing w:after="0"/>
        <w:jc w:val="center"/>
        <w:rPr>
          <w:rFonts w:cs="Arial"/>
          <w:sz w:val="28"/>
          <w:szCs w:val="28"/>
        </w:rPr>
      </w:pPr>
    </w:p>
    <w:p w:rsidR="004F41B8" w:rsidRDefault="004F41B8">
      <w:pPr>
        <w:spacing w:after="0"/>
        <w:jc w:val="center"/>
        <w:rPr>
          <w:rFonts w:cs="Arial"/>
          <w:sz w:val="28"/>
          <w:szCs w:val="28"/>
        </w:rPr>
      </w:pPr>
    </w:p>
    <w:p w:rsidR="004F41B8" w:rsidRDefault="006408FF">
      <w:pPr>
        <w:spacing w:beforeAutospacing="1" w:after="142" w:line="288" w:lineRule="auto"/>
        <w:ind w:left="709" w:firstLine="0"/>
        <w:jc w:val="center"/>
        <w:rPr>
          <w:del w:id="0" w:author="Outro Autor" w:date="2016-11-29T12:12:00Z"/>
        </w:rPr>
      </w:pPr>
      <w:r>
        <w:rPr>
          <w:rFonts w:eastAsia="Times New Roman" w:cs="Arial"/>
          <w:b/>
          <w:bCs/>
          <w:szCs w:val="24"/>
          <w:lang w:eastAsia="pt-BR"/>
        </w:rPr>
        <w:t>MIRASSOL</w:t>
      </w:r>
    </w:p>
    <w:p w:rsidR="004F41B8" w:rsidRPr="009549F7" w:rsidRDefault="009549F7" w:rsidP="009549F7">
      <w:pPr>
        <w:spacing w:before="100" w:beforeAutospacing="1" w:after="142" w:line="288" w:lineRule="auto"/>
        <w:ind w:left="709" w:firstLine="0"/>
        <w:jc w:val="center"/>
        <w:rPr>
          <w:ins w:id="1" w:author="Outro Autor" w:date="2016-11-29T12:12:00Z"/>
          <w:color w:val="000000" w:themeColor="text1"/>
        </w:rPr>
      </w:pPr>
      <w:r>
        <w:rPr>
          <w:rFonts w:eastAsia="Times New Roman" w:cs="Arial"/>
          <w:b/>
          <w:bCs/>
          <w:color w:val="000000" w:themeColor="text1"/>
          <w:szCs w:val="24"/>
          <w:lang w:eastAsia="pt-BR"/>
        </w:rPr>
        <w:t>2016</w:t>
      </w:r>
    </w:p>
    <w:p w:rsidR="004F41B8" w:rsidRDefault="004F41B8">
      <w:pPr>
        <w:spacing w:beforeAutospacing="1" w:after="142" w:line="288" w:lineRule="auto"/>
        <w:ind w:left="709" w:firstLine="0"/>
        <w:jc w:val="center"/>
        <w:rPr>
          <w:rFonts w:eastAsia="Times New Roman" w:cs="Arial"/>
          <w:b/>
          <w:bCs/>
          <w:szCs w:val="24"/>
          <w:lang w:eastAsia="pt-BR"/>
        </w:rPr>
      </w:pPr>
    </w:p>
    <w:p w:rsidR="00AB226B" w:rsidRDefault="006408FF" w:rsidP="00AB226B">
      <w:pPr>
        <w:spacing w:beforeAutospacing="1" w:after="142" w:line="288" w:lineRule="auto"/>
        <w:ind w:firstLine="0"/>
        <w:jc w:val="center"/>
        <w:rPr>
          <w:rFonts w:eastAsia="Times New Roman" w:cs="Arial"/>
          <w:szCs w:val="24"/>
          <w:lang w:eastAsia="pt-BR"/>
        </w:rPr>
      </w:pPr>
      <w:bookmarkStart w:id="2" w:name="_Toc468193052"/>
      <w:bookmarkStart w:id="3" w:name="_Toc468195293"/>
      <w:bookmarkStart w:id="4" w:name="_Toc468196581"/>
      <w:r>
        <w:rPr>
          <w:noProof/>
          <w:lang w:eastAsia="pt-BR"/>
        </w:rPr>
        <w:lastRenderedPageBreak/>
        <w:drawing>
          <wp:inline distT="0" distB="0" distL="0" distR="0">
            <wp:extent cx="2781300" cy="1438275"/>
            <wp:effectExtent l="0" t="0" r="0" b="0"/>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ic:cNvPicPr>
                      <a:picLocks noChangeAspect="1" noChangeArrowheads="1"/>
                    </pic:cNvPicPr>
                  </pic:nvPicPr>
                  <pic:blipFill>
                    <a:blip r:embed="rId8"/>
                    <a:srcRect l="9086" t="33533" r="42487" b="22066"/>
                    <a:stretch>
                      <a:fillRect/>
                    </a:stretch>
                  </pic:blipFill>
                  <pic:spPr bwMode="auto">
                    <a:xfrm>
                      <a:off x="0" y="0"/>
                      <a:ext cx="2781300" cy="1438275"/>
                    </a:xfrm>
                    <a:prstGeom prst="rect">
                      <a:avLst/>
                    </a:prstGeom>
                    <a:noFill/>
                    <a:ln w="9525">
                      <a:noFill/>
                      <a:miter lim="800000"/>
                      <a:headEnd/>
                      <a:tailEnd/>
                    </a:ln>
                  </pic:spPr>
                </pic:pic>
              </a:graphicData>
            </a:graphic>
          </wp:inline>
        </w:drawing>
      </w:r>
      <w:bookmarkEnd w:id="2"/>
      <w:bookmarkEnd w:id="3"/>
      <w:bookmarkEnd w:id="4"/>
    </w:p>
    <w:p w:rsidR="00AB226B" w:rsidRDefault="00AB226B" w:rsidP="00AB226B">
      <w:pPr>
        <w:spacing w:beforeAutospacing="1" w:after="142" w:line="288" w:lineRule="auto"/>
        <w:ind w:firstLine="0"/>
        <w:jc w:val="center"/>
        <w:rPr>
          <w:rFonts w:eastAsia="Times New Roman" w:cs="Arial"/>
          <w:szCs w:val="24"/>
          <w:lang w:eastAsia="pt-BR"/>
        </w:rPr>
      </w:pPr>
      <w:r>
        <w:rPr>
          <w:rFonts w:eastAsia="Times New Roman" w:cs="Arial"/>
          <w:szCs w:val="24"/>
          <w:lang w:eastAsia="pt-BR"/>
        </w:rPr>
        <w:t>UNIÃO DAS ESCOLAS DO GRUPO FAIMI DE EDUCAÇÃO – FAIMI</w:t>
      </w:r>
    </w:p>
    <w:p w:rsidR="004F41B8" w:rsidRDefault="004F41B8" w:rsidP="00AB226B">
      <w:pPr>
        <w:pStyle w:val="Ttulo1"/>
        <w:jc w:val="center"/>
        <w:rPr>
          <w:rFonts w:cs="Arial"/>
          <w:szCs w:val="24"/>
          <w:lang w:eastAsia="pt-BR"/>
        </w:rPr>
      </w:pP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Curso de Sistemas de Informação</w:t>
      </w:r>
    </w:p>
    <w:p w:rsidR="004F41B8" w:rsidRDefault="004F41B8">
      <w:pPr>
        <w:spacing w:beforeAutospacing="1" w:after="142" w:line="288" w:lineRule="auto"/>
        <w:ind w:left="709" w:firstLine="0"/>
        <w:jc w:val="center"/>
        <w:rPr>
          <w:rFonts w:eastAsia="Times New Roman" w:cs="Arial"/>
          <w:szCs w:val="24"/>
          <w:lang w:eastAsia="pt-BR"/>
        </w:rPr>
      </w:pP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Michel Ferreira da Silva</w:t>
      </w:r>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Gustavo Camilo Bressan</w:t>
      </w:r>
    </w:p>
    <w:p w:rsidR="004F41B8" w:rsidRDefault="004F41B8">
      <w:pPr>
        <w:pStyle w:val="Citao"/>
        <w:ind w:left="0" w:firstLine="709"/>
      </w:pPr>
    </w:p>
    <w:p w:rsidR="004F41B8" w:rsidRDefault="006408FF">
      <w:pPr>
        <w:pStyle w:val="Citao"/>
      </w:pPr>
      <w:r>
        <w:t>Trabalho de conclusão de curso apresentado à Faculdade UNIESP Mirassol, como requisito parcial para a obtenção do título de bacharel em Sistemas de Informação.</w:t>
      </w:r>
    </w:p>
    <w:p w:rsidR="004F41B8" w:rsidRDefault="004F41B8">
      <w:pPr>
        <w:pStyle w:val="Citao"/>
      </w:pPr>
    </w:p>
    <w:p w:rsidR="004F41B8" w:rsidRDefault="006408FF">
      <w:pPr>
        <w:pStyle w:val="Citao"/>
        <w:rPr>
          <w:b/>
          <w:szCs w:val="20"/>
        </w:rPr>
      </w:pPr>
      <w:r>
        <w:rPr>
          <w:b/>
          <w:szCs w:val="20"/>
        </w:rPr>
        <w:t>Prof. ALEXANDRE CAVALCANTE DE ALMEIDA E NASCIMENTO</w:t>
      </w:r>
    </w:p>
    <w:p w:rsidR="004F41B8" w:rsidRDefault="004F41B8">
      <w:pPr>
        <w:pStyle w:val="Citao"/>
      </w:pPr>
    </w:p>
    <w:p w:rsidR="004F41B8" w:rsidRDefault="006408FF">
      <w:pPr>
        <w:pStyle w:val="Citao"/>
        <w:rPr>
          <w:szCs w:val="20"/>
        </w:rPr>
      </w:pPr>
      <w:r>
        <w:rPr>
          <w:szCs w:val="20"/>
        </w:rPr>
        <w:t>Orientador</w:t>
      </w:r>
    </w:p>
    <w:p w:rsidR="004F41B8" w:rsidRDefault="004F41B8">
      <w:pPr>
        <w:pStyle w:val="Citao"/>
        <w:rPr>
          <w:szCs w:val="20"/>
        </w:rPr>
      </w:pPr>
    </w:p>
    <w:p w:rsidR="004F41B8" w:rsidRDefault="006408FF">
      <w:pPr>
        <w:pStyle w:val="Citao"/>
        <w:rPr>
          <w:b/>
          <w:szCs w:val="20"/>
        </w:rPr>
      </w:pPr>
      <w:r>
        <w:rPr>
          <w:b/>
          <w:szCs w:val="20"/>
        </w:rPr>
        <w:t>Prof. LAURINDO RODRIGUES JUNIOR</w:t>
      </w:r>
    </w:p>
    <w:p w:rsidR="004F41B8" w:rsidRDefault="004F41B8">
      <w:pPr>
        <w:pStyle w:val="Citao"/>
      </w:pPr>
    </w:p>
    <w:p w:rsidR="004F41B8" w:rsidRDefault="006408FF">
      <w:pPr>
        <w:pStyle w:val="Citao"/>
        <w:rPr>
          <w:szCs w:val="20"/>
        </w:rPr>
      </w:pPr>
      <w:r>
        <w:rPr>
          <w:szCs w:val="20"/>
        </w:rPr>
        <w:t>Co-Orientador</w:t>
      </w:r>
    </w:p>
    <w:p w:rsidR="004F41B8" w:rsidRDefault="004F41B8"/>
    <w:p w:rsidR="004F41B8" w:rsidRDefault="004F41B8"/>
    <w:p w:rsidR="004F41B8" w:rsidRDefault="006408FF">
      <w:pPr>
        <w:spacing w:beforeAutospacing="1" w:after="142" w:line="288" w:lineRule="auto"/>
        <w:ind w:firstLine="0"/>
        <w:jc w:val="center"/>
      </w:pPr>
      <w:r>
        <w:rPr>
          <w:rFonts w:eastAsia="Times New Roman" w:cs="Arial"/>
          <w:b/>
          <w:bCs/>
          <w:szCs w:val="24"/>
          <w:lang w:eastAsia="pt-BR"/>
        </w:rPr>
        <w:t>MIRASSOL</w:t>
      </w:r>
    </w:p>
    <w:p w:rsidR="00E64931" w:rsidRDefault="006408FF" w:rsidP="00E64931">
      <w:pPr>
        <w:spacing w:beforeAutospacing="1" w:after="142" w:line="288" w:lineRule="auto"/>
        <w:ind w:firstLine="0"/>
        <w:jc w:val="center"/>
        <w:rPr>
          <w:rFonts w:eastAsia="Times New Roman" w:cs="Arial"/>
          <w:b/>
          <w:bCs/>
          <w:szCs w:val="24"/>
          <w:lang w:eastAsia="pt-BR"/>
        </w:rPr>
      </w:pPr>
      <w:r>
        <w:rPr>
          <w:rFonts w:eastAsia="Times New Roman" w:cs="Arial"/>
          <w:b/>
          <w:bCs/>
          <w:szCs w:val="24"/>
          <w:lang w:eastAsia="pt-BR"/>
        </w:rPr>
        <w:t>2016</w:t>
      </w:r>
    </w:p>
    <w:p w:rsidR="00E64931" w:rsidRDefault="00E64931">
      <w:pPr>
        <w:suppressAutoHyphens w:val="0"/>
        <w:spacing w:after="0" w:line="276" w:lineRule="auto"/>
        <w:ind w:firstLine="0"/>
        <w:outlineLvl w:val="9"/>
        <w:rPr>
          <w:rFonts w:eastAsia="Times New Roman" w:cs="Arial"/>
          <w:b/>
          <w:bCs/>
          <w:szCs w:val="24"/>
          <w:lang w:eastAsia="pt-BR"/>
        </w:rPr>
      </w:pPr>
      <w:r>
        <w:rPr>
          <w:rFonts w:eastAsia="Times New Roman" w:cs="Arial"/>
          <w:b/>
          <w:bCs/>
          <w:szCs w:val="24"/>
          <w:lang w:eastAsia="pt-BR"/>
        </w:rPr>
        <w:br w:type="page"/>
      </w:r>
    </w:p>
    <w:p w:rsidR="00E64931" w:rsidRPr="00E64931" w:rsidRDefault="00E64931" w:rsidP="00E64931">
      <w:pPr>
        <w:spacing w:beforeAutospacing="1" w:after="142" w:line="288" w:lineRule="auto"/>
        <w:ind w:firstLine="0"/>
        <w:jc w:val="center"/>
        <w:rPr>
          <w:rFonts w:eastAsia="Times New Roman" w:cs="Arial"/>
          <w:b/>
          <w:bCs/>
          <w:szCs w:val="24"/>
          <w:lang w:eastAsia="pt-BR"/>
        </w:rPr>
      </w:pPr>
    </w:p>
    <w:p w:rsidR="00E64931" w:rsidRPr="00E64931" w:rsidRDefault="00E64931" w:rsidP="00E64931">
      <w:pPr>
        <w:rPr>
          <w:b/>
        </w:rPr>
      </w:pPr>
      <w:r w:rsidRPr="00E64931">
        <w:rPr>
          <w:b/>
        </w:rPr>
        <w:t xml:space="preserve">FICHA CATALOGRÁFICA </w:t>
      </w:r>
    </w:p>
    <w:p w:rsidR="00E64931" w:rsidRDefault="00E64931" w:rsidP="00E64931">
      <w:pPr>
        <w:spacing w:after="9" w:line="276" w:lineRule="auto"/>
      </w:pPr>
      <w:r>
        <w:rPr>
          <w:rFonts w:eastAsia="Arial" w:cs="Arial"/>
          <w:sz w:val="22"/>
        </w:rPr>
        <w:t xml:space="preserve"> </w:t>
      </w:r>
    </w:p>
    <w:tbl>
      <w:tblPr>
        <w:tblStyle w:val="TableGrid"/>
        <w:tblW w:w="8736" w:type="dxa"/>
        <w:tblInd w:w="48" w:type="dxa"/>
        <w:tblCellMar>
          <w:top w:w="0" w:type="dxa"/>
          <w:left w:w="0" w:type="dxa"/>
          <w:bottom w:w="0" w:type="dxa"/>
          <w:right w:w="115" w:type="dxa"/>
        </w:tblCellMar>
        <w:tblLook w:val="04A0" w:firstRow="1" w:lastRow="0" w:firstColumn="1" w:lastColumn="0" w:noHBand="0" w:noVBand="1"/>
      </w:tblPr>
      <w:tblGrid>
        <w:gridCol w:w="1556"/>
        <w:gridCol w:w="7180"/>
      </w:tblGrid>
      <w:tr w:rsidR="00E64931" w:rsidTr="00E64931">
        <w:trPr>
          <w:trHeight w:val="4609"/>
        </w:trPr>
        <w:tc>
          <w:tcPr>
            <w:tcW w:w="1495" w:type="dxa"/>
            <w:tcBorders>
              <w:top w:val="single" w:sz="4" w:space="0" w:color="000000"/>
              <w:left w:val="single" w:sz="4" w:space="0" w:color="000000"/>
              <w:bottom w:val="single" w:sz="4" w:space="0" w:color="000000"/>
              <w:right w:val="nil"/>
            </w:tcBorders>
          </w:tcPr>
          <w:p w:rsidR="00E64931" w:rsidRPr="00E64931" w:rsidRDefault="00E64931" w:rsidP="00E64931">
            <w:pPr>
              <w:ind w:left="108"/>
              <w:rPr>
                <w:rFonts w:cs="Arial"/>
                <w:sz w:val="22"/>
              </w:rPr>
            </w:pPr>
            <w:r w:rsidRPr="00E64931">
              <w:rPr>
                <w:rFonts w:eastAsia="Times New Roman" w:cs="Arial"/>
                <w:sz w:val="22"/>
              </w:rPr>
              <w:t xml:space="preserve"> </w:t>
            </w:r>
          </w:p>
          <w:p w:rsidR="00E64931" w:rsidRPr="00E64931" w:rsidRDefault="00E64931" w:rsidP="00E64931">
            <w:pPr>
              <w:spacing w:after="3790"/>
              <w:ind w:left="108"/>
              <w:rPr>
                <w:rFonts w:cs="Arial"/>
                <w:sz w:val="22"/>
              </w:rPr>
            </w:pPr>
            <w:r w:rsidRPr="00E64931">
              <w:rPr>
                <w:rFonts w:eastAsia="Times New Roman" w:cs="Arial"/>
                <w:sz w:val="22"/>
              </w:rPr>
              <w:t xml:space="preserve">B851s </w:t>
            </w:r>
          </w:p>
          <w:p w:rsidR="00E64931" w:rsidRPr="00E64931" w:rsidRDefault="00E64931" w:rsidP="00E64931">
            <w:pPr>
              <w:spacing w:line="276" w:lineRule="auto"/>
              <w:ind w:left="108"/>
              <w:rPr>
                <w:rFonts w:cs="Arial"/>
                <w:sz w:val="22"/>
              </w:rPr>
            </w:pPr>
            <w:r w:rsidRPr="00E64931">
              <w:rPr>
                <w:rFonts w:eastAsia="Times New Roman" w:cs="Arial"/>
                <w:sz w:val="22"/>
              </w:rPr>
              <w:t xml:space="preserve"> </w:t>
            </w:r>
          </w:p>
        </w:tc>
        <w:tc>
          <w:tcPr>
            <w:tcW w:w="7241" w:type="dxa"/>
            <w:tcBorders>
              <w:top w:val="single" w:sz="4" w:space="0" w:color="000000"/>
              <w:left w:val="nil"/>
              <w:bottom w:val="single" w:sz="4" w:space="0" w:color="000000"/>
              <w:right w:val="single" w:sz="4" w:space="0" w:color="000000"/>
            </w:tcBorders>
          </w:tcPr>
          <w:p w:rsidR="00E64931" w:rsidRPr="00E64931" w:rsidRDefault="00E64931" w:rsidP="00E64931">
            <w:pPr>
              <w:rPr>
                <w:rFonts w:cs="Arial"/>
                <w:sz w:val="22"/>
              </w:rPr>
            </w:pPr>
            <w:r w:rsidRPr="00E64931">
              <w:rPr>
                <w:rFonts w:eastAsia="Times New Roman" w:cs="Arial"/>
                <w:sz w:val="22"/>
              </w:rPr>
              <w:t xml:space="preserve"> </w:t>
            </w:r>
          </w:p>
          <w:p w:rsidR="00E64931" w:rsidRPr="00E64931" w:rsidRDefault="00E64931" w:rsidP="00E64931">
            <w:pPr>
              <w:ind w:left="12"/>
              <w:rPr>
                <w:rFonts w:cs="Arial"/>
                <w:sz w:val="22"/>
              </w:rPr>
            </w:pPr>
            <w:r w:rsidRPr="00E64931">
              <w:rPr>
                <w:rFonts w:eastAsia="Times New Roman" w:cs="Arial"/>
                <w:sz w:val="22"/>
              </w:rPr>
              <w:t xml:space="preserve">Bressan, Gustavo Camilo </w:t>
            </w:r>
          </w:p>
          <w:p w:rsidR="00E64931" w:rsidRPr="00E64931" w:rsidRDefault="00E64931" w:rsidP="00E64931">
            <w:pPr>
              <w:spacing w:line="233" w:lineRule="auto"/>
              <w:ind w:left="12" w:right="600"/>
              <w:rPr>
                <w:rFonts w:cs="Arial"/>
                <w:sz w:val="22"/>
              </w:rPr>
            </w:pPr>
            <w:r w:rsidRPr="00E64931">
              <w:rPr>
                <w:rFonts w:eastAsia="Times New Roman" w:cs="Arial"/>
                <w:sz w:val="22"/>
              </w:rPr>
              <w:t xml:space="preserve">      Sistema de cadastro de estágios com consultas avançadas / Gustavo Camilo Bressan, Michel Ferreira da Silva. -- Mirassol, SP : FAIMI, 2016.  </w:t>
            </w:r>
          </w:p>
          <w:p w:rsidR="00E64931" w:rsidRPr="00E64931" w:rsidRDefault="00E64931" w:rsidP="00E64931">
            <w:pPr>
              <w:rPr>
                <w:rFonts w:cs="Arial"/>
                <w:sz w:val="22"/>
              </w:rPr>
            </w:pPr>
            <w:r w:rsidRPr="00E64931">
              <w:rPr>
                <w:rFonts w:eastAsia="Times New Roman" w:cs="Arial"/>
                <w:sz w:val="22"/>
              </w:rPr>
              <w:t xml:space="preserve">            67 f. </w:t>
            </w:r>
          </w:p>
          <w:p w:rsidR="00E64931" w:rsidRPr="00E64931" w:rsidRDefault="00E64931" w:rsidP="00E64931">
            <w:pPr>
              <w:rPr>
                <w:rFonts w:cs="Arial"/>
                <w:sz w:val="22"/>
              </w:rPr>
            </w:pPr>
            <w:r w:rsidRPr="00E64931">
              <w:rPr>
                <w:rFonts w:eastAsia="Times New Roman" w:cs="Arial"/>
                <w:sz w:val="22"/>
              </w:rPr>
              <w:t xml:space="preserve">                         </w:t>
            </w:r>
          </w:p>
          <w:p w:rsidR="00E64931" w:rsidRPr="00E64931" w:rsidRDefault="00E64931" w:rsidP="00E64931">
            <w:pPr>
              <w:spacing w:line="233" w:lineRule="auto"/>
              <w:ind w:left="12" w:right="1008"/>
              <w:jc w:val="both"/>
              <w:rPr>
                <w:rFonts w:cs="Arial"/>
                <w:sz w:val="22"/>
              </w:rPr>
            </w:pPr>
            <w:r w:rsidRPr="00E64931">
              <w:rPr>
                <w:rFonts w:eastAsia="Times New Roman" w:cs="Arial"/>
                <w:sz w:val="22"/>
              </w:rPr>
              <w:t xml:space="preserve">          Monografia (graduação em Sistemas de Informação)- -Faculdade  de Sistemas de informação da FAIMI   –   União das Escolas do Grupo FAIMI de Educação, Mirassol, 2016. </w:t>
            </w:r>
          </w:p>
          <w:p w:rsidR="00E64931" w:rsidRPr="00E64931" w:rsidRDefault="00E64931" w:rsidP="00E64931">
            <w:pPr>
              <w:ind w:left="12"/>
              <w:rPr>
                <w:rFonts w:cs="Arial"/>
                <w:sz w:val="22"/>
              </w:rPr>
            </w:pPr>
            <w:r w:rsidRPr="00E64931">
              <w:rPr>
                <w:rFonts w:eastAsia="Times New Roman" w:cs="Arial"/>
                <w:sz w:val="22"/>
              </w:rPr>
              <w:t xml:space="preserve">          Orientação: Prof. Me. Leandro de O. Tancredo. </w:t>
            </w:r>
          </w:p>
          <w:p w:rsidR="00E64931" w:rsidRPr="00E64931" w:rsidRDefault="00E64931" w:rsidP="00E64931">
            <w:pPr>
              <w:rPr>
                <w:rFonts w:cs="Arial"/>
                <w:sz w:val="22"/>
              </w:rPr>
            </w:pPr>
            <w:r w:rsidRPr="00E64931">
              <w:rPr>
                <w:rFonts w:eastAsia="Times New Roman" w:cs="Arial"/>
                <w:sz w:val="22"/>
              </w:rPr>
              <w:t xml:space="preserve">          </w:t>
            </w:r>
          </w:p>
          <w:p w:rsidR="00E64931" w:rsidRPr="00E64931" w:rsidRDefault="00E64931" w:rsidP="00E64931">
            <w:pPr>
              <w:ind w:left="12"/>
              <w:rPr>
                <w:rFonts w:cs="Arial"/>
                <w:sz w:val="22"/>
              </w:rPr>
            </w:pPr>
            <w:r w:rsidRPr="00E64931">
              <w:rPr>
                <w:rFonts w:eastAsia="Times New Roman" w:cs="Arial"/>
                <w:sz w:val="22"/>
              </w:rPr>
              <w:t xml:space="preserve">         1. Java – linguagem de programação 2. Estágios 3. </w:t>
            </w:r>
          </w:p>
          <w:p w:rsidR="00E64931" w:rsidRPr="00E64931" w:rsidRDefault="00E64931" w:rsidP="00E64931">
            <w:pPr>
              <w:ind w:left="12"/>
              <w:rPr>
                <w:rFonts w:cs="Arial"/>
                <w:sz w:val="22"/>
              </w:rPr>
            </w:pPr>
            <w:r w:rsidRPr="00E64931">
              <w:rPr>
                <w:rFonts w:eastAsia="Times New Roman" w:cs="Arial"/>
                <w:sz w:val="22"/>
              </w:rPr>
              <w:t xml:space="preserve">Software Java I. Bressan, Gustavo Camilo II. Silva, Michel </w:t>
            </w:r>
          </w:p>
          <w:p w:rsidR="00E64931" w:rsidRPr="00E64931" w:rsidRDefault="00E64931" w:rsidP="00E64931">
            <w:pPr>
              <w:ind w:left="12"/>
              <w:jc w:val="both"/>
              <w:rPr>
                <w:rFonts w:cs="Arial"/>
                <w:sz w:val="22"/>
              </w:rPr>
            </w:pPr>
            <w:r w:rsidRPr="00E64931">
              <w:rPr>
                <w:rFonts w:eastAsia="Times New Roman" w:cs="Arial"/>
                <w:sz w:val="22"/>
              </w:rPr>
              <w:t xml:space="preserve">Ferreira da III. Título.                                                                                     </w:t>
            </w:r>
          </w:p>
          <w:p w:rsidR="00E64931" w:rsidRPr="00E64931" w:rsidRDefault="00E64931" w:rsidP="00E64931">
            <w:pPr>
              <w:jc w:val="center"/>
              <w:rPr>
                <w:rFonts w:cs="Arial"/>
                <w:sz w:val="22"/>
              </w:rPr>
            </w:pPr>
            <w:r w:rsidRPr="00E64931">
              <w:rPr>
                <w:rFonts w:eastAsia="Times New Roman" w:cs="Arial"/>
                <w:sz w:val="22"/>
              </w:rPr>
              <w:t xml:space="preserve">                                                             CDD 005.133 </w:t>
            </w:r>
          </w:p>
          <w:p w:rsidR="00E64931" w:rsidRPr="00E64931" w:rsidRDefault="00E64931" w:rsidP="00E64931">
            <w:pPr>
              <w:spacing w:line="276" w:lineRule="auto"/>
              <w:rPr>
                <w:rFonts w:cs="Arial"/>
                <w:sz w:val="22"/>
              </w:rPr>
            </w:pPr>
            <w:r w:rsidRPr="00E64931">
              <w:rPr>
                <w:rFonts w:eastAsia="Times New Roman" w:cs="Arial"/>
                <w:sz w:val="22"/>
              </w:rPr>
              <w:t xml:space="preserve"> </w:t>
            </w:r>
          </w:p>
        </w:tc>
      </w:tr>
    </w:tbl>
    <w:p w:rsidR="00E64931" w:rsidRDefault="00E64931" w:rsidP="00E64931">
      <w:pPr>
        <w:spacing w:beforeAutospacing="1" w:after="142" w:line="288" w:lineRule="auto"/>
        <w:ind w:firstLine="0"/>
      </w:pPr>
    </w:p>
    <w:p w:rsidR="00E64931" w:rsidRDefault="00E64931">
      <w:pPr>
        <w:suppressAutoHyphens w:val="0"/>
        <w:spacing w:after="0" w:line="276" w:lineRule="auto"/>
        <w:ind w:firstLine="0"/>
        <w:outlineLvl w:val="9"/>
      </w:pPr>
      <w:r>
        <w:br w:type="page"/>
      </w:r>
    </w:p>
    <w:p w:rsidR="00E64931" w:rsidRDefault="00E64931" w:rsidP="00E64931">
      <w:pPr>
        <w:spacing w:beforeAutospacing="1" w:after="142" w:line="288" w:lineRule="auto"/>
        <w:ind w:firstLine="0"/>
      </w:pPr>
    </w:p>
    <w:p w:rsidR="004F41B8" w:rsidRDefault="006408FF">
      <w:pPr>
        <w:pStyle w:val="Ttulo1"/>
        <w:jc w:val="center"/>
      </w:pPr>
      <w:bookmarkStart w:id="5" w:name="_Toc468193053"/>
      <w:bookmarkStart w:id="6" w:name="_Toc468195294"/>
      <w:bookmarkStart w:id="7" w:name="_Toc468196582"/>
      <w:bookmarkStart w:id="8" w:name="_Toc468196887"/>
      <w:bookmarkStart w:id="9" w:name="_Toc468197581"/>
      <w:bookmarkStart w:id="10" w:name="_Toc470203539"/>
      <w:r>
        <w:rPr>
          <w:noProof/>
          <w:lang w:eastAsia="pt-BR"/>
        </w:rPr>
        <w:drawing>
          <wp:inline distT="0" distB="0" distL="0" distR="0">
            <wp:extent cx="2781300" cy="14382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pic:cNvPicPr>
                      <a:picLocks noChangeAspect="1" noChangeArrowheads="1"/>
                    </pic:cNvPicPr>
                  </pic:nvPicPr>
                  <pic:blipFill>
                    <a:blip r:embed="rId8"/>
                    <a:srcRect l="9086" t="33533" r="42487" b="22066"/>
                    <a:stretch>
                      <a:fillRect/>
                    </a:stretch>
                  </pic:blipFill>
                  <pic:spPr bwMode="auto">
                    <a:xfrm>
                      <a:off x="0" y="0"/>
                      <a:ext cx="2781300" cy="1438275"/>
                    </a:xfrm>
                    <a:prstGeom prst="rect">
                      <a:avLst/>
                    </a:prstGeom>
                    <a:noFill/>
                    <a:ln w="9525">
                      <a:noFill/>
                      <a:miter lim="800000"/>
                      <a:headEnd/>
                      <a:tailEnd/>
                    </a:ln>
                  </pic:spPr>
                </pic:pic>
              </a:graphicData>
            </a:graphic>
          </wp:inline>
        </w:drawing>
      </w:r>
      <w:bookmarkEnd w:id="5"/>
      <w:bookmarkEnd w:id="6"/>
      <w:bookmarkEnd w:id="7"/>
      <w:bookmarkEnd w:id="8"/>
      <w:bookmarkEnd w:id="9"/>
      <w:bookmarkEnd w:id="10"/>
    </w:p>
    <w:p w:rsidR="004F41B8" w:rsidRDefault="006408FF">
      <w:pPr>
        <w:spacing w:beforeAutospacing="1" w:after="142" w:line="288" w:lineRule="auto"/>
        <w:ind w:left="709" w:firstLine="0"/>
        <w:jc w:val="center"/>
        <w:rPr>
          <w:rFonts w:eastAsia="Times New Roman" w:cs="Arial"/>
          <w:szCs w:val="24"/>
          <w:lang w:eastAsia="pt-BR"/>
        </w:rPr>
      </w:pPr>
      <w:r>
        <w:rPr>
          <w:rFonts w:eastAsia="Times New Roman" w:cs="Arial"/>
          <w:szCs w:val="24"/>
          <w:lang w:eastAsia="pt-BR"/>
        </w:rPr>
        <w:t>UNIÃO DAS ESCOLAS DO GRUPO FAIMI DE EDUCAÇÃO – FAIMI</w:t>
      </w:r>
    </w:p>
    <w:p w:rsidR="004F41B8" w:rsidRDefault="004F41B8">
      <w:pPr>
        <w:spacing w:beforeAutospacing="1" w:after="142" w:line="288" w:lineRule="auto"/>
        <w:ind w:left="709" w:firstLine="0"/>
        <w:jc w:val="center"/>
        <w:rPr>
          <w:rFonts w:eastAsia="Times New Roman" w:cs="Arial"/>
          <w:szCs w:val="24"/>
          <w:lang w:eastAsia="pt-BR"/>
        </w:rPr>
      </w:pPr>
    </w:p>
    <w:p w:rsidR="004F41B8" w:rsidRDefault="006408FF">
      <w:pPr>
        <w:spacing w:beforeAutospacing="1" w:after="142" w:line="288" w:lineRule="auto"/>
        <w:ind w:left="709" w:firstLine="0"/>
        <w:jc w:val="center"/>
        <w:rPr>
          <w:rFonts w:eastAsia="Times New Roman" w:cs="Arial"/>
          <w:sz w:val="20"/>
          <w:szCs w:val="20"/>
          <w:lang w:eastAsia="pt-BR"/>
        </w:rPr>
      </w:pPr>
      <w:r>
        <w:rPr>
          <w:rFonts w:eastAsia="Times New Roman" w:cs="Arial"/>
          <w:sz w:val="20"/>
          <w:szCs w:val="20"/>
          <w:lang w:eastAsia="pt-BR"/>
        </w:rPr>
        <w:t>Curso de Sistemas de Informação</w:t>
      </w:r>
    </w:p>
    <w:p w:rsidR="00621FF5" w:rsidRDefault="00621FF5">
      <w:pPr>
        <w:spacing w:beforeAutospacing="1" w:after="142" w:line="288" w:lineRule="auto"/>
        <w:ind w:left="709" w:firstLine="0"/>
        <w:jc w:val="center"/>
        <w:rPr>
          <w:rFonts w:eastAsia="Times New Roman" w:cs="Arial"/>
          <w:sz w:val="20"/>
          <w:szCs w:val="20"/>
          <w:lang w:eastAsia="pt-BR"/>
        </w:rPr>
      </w:pPr>
    </w:p>
    <w:p w:rsidR="004F41B8" w:rsidRDefault="006408FF">
      <w:pPr>
        <w:ind w:firstLine="0"/>
        <w:jc w:val="center"/>
        <w:rPr>
          <w:b/>
        </w:rPr>
      </w:pPr>
      <w:r>
        <w:rPr>
          <w:b/>
        </w:rPr>
        <w:t>CERTIFICADO DE APROVAÇÃO</w:t>
      </w:r>
    </w:p>
    <w:p w:rsidR="00621FF5" w:rsidRDefault="00621FF5">
      <w:pPr>
        <w:ind w:firstLine="0"/>
        <w:jc w:val="center"/>
        <w:rPr>
          <w:b/>
        </w:rPr>
      </w:pPr>
    </w:p>
    <w:p w:rsidR="003C1407" w:rsidRDefault="00D231E6" w:rsidP="003C1407">
      <w:pPr>
        <w:spacing w:beforeAutospacing="1" w:after="142" w:line="288" w:lineRule="auto"/>
        <w:ind w:left="709" w:firstLine="0"/>
        <w:jc w:val="center"/>
        <w:rPr>
          <w:rFonts w:eastAsia="Times New Roman" w:cs="Arial"/>
          <w:b/>
          <w:bCs/>
          <w:szCs w:val="24"/>
          <w:lang w:eastAsia="pt-BR"/>
        </w:rPr>
      </w:pPr>
      <w:r>
        <w:rPr>
          <w:rFonts w:eastAsia="Times New Roman" w:cs="Arial"/>
          <w:b/>
          <w:bCs/>
          <w:szCs w:val="24"/>
          <w:lang w:eastAsia="pt-BR"/>
        </w:rPr>
        <w:t>TÍTULO: Sistema</w:t>
      </w:r>
      <w:r w:rsidR="006408FF">
        <w:rPr>
          <w:rFonts w:eastAsia="Times New Roman" w:cs="Arial"/>
          <w:b/>
          <w:bCs/>
          <w:szCs w:val="24"/>
          <w:lang w:eastAsia="pt-BR"/>
        </w:rPr>
        <w:t xml:space="preserve"> de Cadastro de </w:t>
      </w:r>
      <w:bookmarkStart w:id="11" w:name="_Toc468193054"/>
      <w:bookmarkStart w:id="12" w:name="_Toc468195295"/>
      <w:bookmarkStart w:id="13" w:name="_Toc468196583"/>
      <w:bookmarkStart w:id="14" w:name="_Toc468196888"/>
      <w:r w:rsidR="003C1407">
        <w:rPr>
          <w:rFonts w:eastAsia="Times New Roman" w:cs="Arial"/>
          <w:b/>
          <w:bCs/>
          <w:szCs w:val="24"/>
          <w:lang w:eastAsia="pt-BR"/>
        </w:rPr>
        <w:t xml:space="preserve">Estágios com Consultas Avançadas </w:t>
      </w:r>
    </w:p>
    <w:p w:rsidR="003C1407" w:rsidRDefault="003C1407" w:rsidP="003C1407">
      <w:pPr>
        <w:spacing w:beforeAutospacing="1" w:after="142" w:line="288" w:lineRule="auto"/>
        <w:ind w:left="709" w:hanging="709"/>
        <w:rPr>
          <w:caps/>
          <w:szCs w:val="24"/>
        </w:rPr>
      </w:pPr>
      <w:r>
        <w:rPr>
          <w:szCs w:val="24"/>
        </w:rPr>
        <w:t>Autor: Michel Ferreira Da Silva, Gustavo Camilo Bressa</w:t>
      </w:r>
      <w:bookmarkEnd w:id="11"/>
      <w:bookmarkEnd w:id="12"/>
      <w:bookmarkEnd w:id="13"/>
      <w:bookmarkEnd w:id="14"/>
      <w:r>
        <w:rPr>
          <w:szCs w:val="24"/>
        </w:rPr>
        <w:t>n</w:t>
      </w:r>
    </w:p>
    <w:p w:rsidR="004F41B8" w:rsidRPr="003C1407" w:rsidRDefault="006408FF" w:rsidP="003C1407">
      <w:pPr>
        <w:spacing w:beforeAutospacing="1" w:after="142" w:line="288" w:lineRule="auto"/>
        <w:ind w:left="709" w:hanging="709"/>
        <w:rPr>
          <w:rFonts w:ascii="Times New Roman" w:eastAsia="Times New Roman" w:hAnsi="Times New Roman" w:cs="Times New Roman"/>
          <w:szCs w:val="24"/>
          <w:lang w:eastAsia="pt-BR"/>
        </w:rPr>
      </w:pPr>
      <w:r>
        <w:t>Orientador</w:t>
      </w:r>
      <w:r w:rsidR="003C1407">
        <w:t xml:space="preserve">: </w:t>
      </w:r>
      <w:r>
        <w:t>Prof</w:t>
      </w:r>
      <w:r w:rsidR="003C1407">
        <w:t xml:space="preserve">. </w:t>
      </w:r>
      <w:r>
        <w:t xml:space="preserve">Alexandre Cavalcante </w:t>
      </w:r>
      <w:r w:rsidR="003C1407">
        <w:t xml:space="preserve">de </w:t>
      </w:r>
      <w:r>
        <w:t xml:space="preserve">Almeida </w:t>
      </w:r>
      <w:r w:rsidR="003C1407">
        <w:t xml:space="preserve">e </w:t>
      </w:r>
      <w:r>
        <w:t>Nascimento</w:t>
      </w:r>
    </w:p>
    <w:p w:rsidR="003C1407" w:rsidRDefault="006408FF" w:rsidP="003C1407">
      <w:pPr>
        <w:ind w:firstLine="0"/>
      </w:pPr>
      <w:r>
        <w:t>Orientador: Prof. Laurindo Rodrigues Junior</w:t>
      </w:r>
      <w:bookmarkStart w:id="15" w:name="_Toc468193055"/>
      <w:bookmarkStart w:id="16" w:name="_Toc468195296"/>
      <w:bookmarkStart w:id="17" w:name="_Toc468196584"/>
      <w:bookmarkStart w:id="18" w:name="_Toc468196889"/>
    </w:p>
    <w:p w:rsidR="003C1407" w:rsidRDefault="00EE2255" w:rsidP="003C1407">
      <w:pPr>
        <w:ind w:firstLine="0"/>
      </w:pPr>
      <w:r>
        <w:rPr>
          <w:noProof/>
          <w:lang w:eastAsia="pt-BR"/>
        </w:rPr>
        <mc:AlternateContent>
          <mc:Choice Requires="wps">
            <w:drawing>
              <wp:anchor distT="0" distB="0" distL="114300" distR="114300" simplePos="0" relativeHeight="251656704" behindDoc="0" locked="0" layoutInCell="1" allowOverlap="1">
                <wp:simplePos x="0" y="0"/>
                <wp:positionH relativeFrom="column">
                  <wp:posOffset>-34925</wp:posOffset>
                </wp:positionH>
                <wp:positionV relativeFrom="paragraph">
                  <wp:posOffset>309880</wp:posOffset>
                </wp:positionV>
                <wp:extent cx="3952875" cy="9525"/>
                <wp:effectExtent l="0" t="0" r="28575" b="28575"/>
                <wp:wrapNone/>
                <wp:docPr id="83" name="Conector reto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52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5FB6528" id="Conector reto 83" o:spid="_x0000_s1026" style="position:absolute;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75pt,24.4pt" to="308.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" strokecolor="black [3040]">
                <o:lock v:ext="edit" shapetype="f"/>
              </v:line>
            </w:pict>
          </mc:Fallback>
        </mc:AlternateContent>
      </w:r>
    </w:p>
    <w:p w:rsidR="00E64931" w:rsidRDefault="00EE2255" w:rsidP="003C1407">
      <w:pPr>
        <w:ind w:firstLine="0"/>
      </w:pPr>
      <w:r>
        <w:rPr>
          <w:noProof/>
          <w:lang w:eastAsia="pt-BR"/>
        </w:rPr>
        <mc:AlternateContent>
          <mc:Choice Requires="wps">
            <w:drawing>
              <wp:anchor distT="0" distB="0" distL="114300" distR="114300" simplePos="0" relativeHeight="251652608" behindDoc="1" locked="0" layoutInCell="1" allowOverlap="1">
                <wp:simplePos x="0" y="0"/>
                <wp:positionH relativeFrom="column">
                  <wp:posOffset>9525</wp:posOffset>
                </wp:positionH>
                <wp:positionV relativeFrom="paragraph">
                  <wp:posOffset>190500</wp:posOffset>
                </wp:positionV>
                <wp:extent cx="3573780" cy="2540"/>
                <wp:effectExtent l="0" t="0" r="0" b="0"/>
                <wp:wrapNone/>
                <wp:docPr id="77" name="Conector de seta reta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73780" cy="2540"/>
                        </a:xfrm>
                        <a:prstGeom prst="straightConnector1">
                          <a:avLst/>
                        </a:prstGeom>
                        <a:noFill/>
                        <a:ln>
                          <a:noFill/>
                        </a:ln>
                      </wps:spPr>
                      <wps:style>
                        <a:lnRef idx="0">
                          <a:scrgbClr r="0" g="0" b="0"/>
                        </a:lnRef>
                        <a:fillRef idx="0">
                          <a:scrgbClr r="0" g="0" b="0"/>
                        </a:fillRef>
                        <a:effectRef idx="0">
                          <a:scrgbClr r="0" g="0" b="0"/>
                        </a:effectRef>
                        <a:fontRef idx="minor"/>
                      </wps:style>
                      <wps:bodyPr/>
                    </wps:wsp>
                  </a:graphicData>
                </a:graphic>
                <wp14:sizeRelH relativeFrom="page">
                  <wp14:pctWidth>0</wp14:pctWidth>
                </wp14:sizeRelH>
                <wp14:sizeRelV relativeFrom="page">
                  <wp14:pctHeight>0</wp14:pctHeight>
                </wp14:sizeRelV>
              </wp:anchor>
            </w:drawing>
          </mc:Choice>
          <mc:Fallback>
            <w:pict>
              <v:shapetype w14:anchorId="3F67275F" id="_x0000_t32" coordsize="21600,21600" o:spt="32" o:oned="t" path="m,l21600,21600e" filled="f">
                <v:path arrowok="t" fillok="f" o:connecttype="none"/>
                <o:lock v:ext="edit" shapetype="t"/>
              </v:shapetype>
              <v:shape id="Conector de seta reta 4" o:spid="_x0000_s1026" type="#_x0000_t32" style="position:absolute;margin-left:.75pt;margin-top:15pt;width:281.4pt;height:.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" stroked="f">
                <o:lock v:ext="edit" shapetype="f"/>
              </v:shape>
            </w:pict>
          </mc:Fallback>
        </mc:AlternateContent>
      </w:r>
      <w:bookmarkStart w:id="19" w:name="_Toc468193056"/>
      <w:bookmarkStart w:id="20" w:name="_Toc468195297"/>
      <w:bookmarkStart w:id="21" w:name="_Toc468196585"/>
      <w:bookmarkStart w:id="22" w:name="_Toc468196890"/>
      <w:bookmarkEnd w:id="15"/>
      <w:bookmarkEnd w:id="16"/>
      <w:bookmarkEnd w:id="17"/>
      <w:bookmarkEnd w:id="18"/>
      <w:r w:rsidR="006408FF">
        <w:t>Nota</w:t>
      </w:r>
      <w:bookmarkEnd w:id="19"/>
      <w:bookmarkEnd w:id="20"/>
      <w:bookmarkEnd w:id="21"/>
      <w:bookmarkEnd w:id="22"/>
    </w:p>
    <w:p w:rsidR="003C1407" w:rsidRDefault="00EE2255" w:rsidP="003C1407">
      <w:pPr>
        <w:ind w:firstLine="0"/>
      </w:pPr>
      <w:r>
        <w:rPr>
          <w:b/>
          <w:noProof/>
          <w:szCs w:val="20"/>
          <w:lang w:eastAsia="pt-BR"/>
        </w:rPr>
        <mc:AlternateContent>
          <mc:Choice Requires="wps">
            <w:drawing>
              <wp:anchor distT="0" distB="0" distL="114300" distR="114300" simplePos="0" relativeHeight="251660800" behindDoc="0" locked="0" layoutInCell="1" allowOverlap="1" wp14:anchorId="15A21727" wp14:editId="065EFE40">
                <wp:simplePos x="0" y="0"/>
                <wp:positionH relativeFrom="column">
                  <wp:posOffset>9525</wp:posOffset>
                </wp:positionH>
                <wp:positionV relativeFrom="paragraph">
                  <wp:posOffset>112395</wp:posOffset>
                </wp:positionV>
                <wp:extent cx="3572510" cy="1270"/>
                <wp:effectExtent l="3810" t="0" r="0" b="1270"/>
                <wp:wrapNone/>
                <wp:docPr id="76" name="Conector de seta reta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2510" cy="1270"/>
                        </a:xfrm>
                        <a:custGeom>
                          <a:avLst/>
                          <a:gdLst/>
                          <a:ahLst/>
                          <a:cxnLst/>
                          <a:rect l="0" t="0" r="r" b="b"/>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2317B0" id="Conector de seta reta 5" o:spid="_x0000_s1026" style="position:absolute;margin-left:.75pt;margin-top:8.85pt;width:281.3pt;height:.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" filled="f" stroked="f" strokecolor="#3465a4"/>
            </w:pict>
          </mc:Fallback>
        </mc:AlternateContent>
      </w:r>
    </w:p>
    <w:p w:rsidR="00E64931" w:rsidRDefault="00E64931" w:rsidP="003C1407">
      <w:pPr>
        <w:ind w:firstLine="0"/>
        <w:rPr>
          <w:szCs w:val="24"/>
        </w:rPr>
      </w:pPr>
      <w:r w:rsidRPr="00E64931">
        <w:rPr>
          <w:szCs w:val="24"/>
        </w:rPr>
        <w:t>Prof</w:t>
      </w:r>
      <w:r>
        <w:rPr>
          <w:noProof/>
          <w:lang w:eastAsia="pt-BR"/>
        </w:rPr>
        <w:t xml:space="preserve">. </w:t>
      </w:r>
      <w:r w:rsidR="00EE2255">
        <w:rPr>
          <w:noProof/>
          <w:lang w:eastAsia="pt-BR"/>
        </w:rPr>
        <mc:AlternateContent>
          <mc:Choice Requires="wps">
            <w:drawing>
              <wp:anchor distT="0" distB="0" distL="114300" distR="114300" simplePos="0" relativeHeight="251657728" behindDoc="0" locked="0" layoutInCell="1" allowOverlap="1" wp14:anchorId="616264EC" wp14:editId="16C6AAF9">
                <wp:simplePos x="0" y="0"/>
                <wp:positionH relativeFrom="column">
                  <wp:posOffset>0</wp:posOffset>
                </wp:positionH>
                <wp:positionV relativeFrom="paragraph">
                  <wp:posOffset>-635</wp:posOffset>
                </wp:positionV>
                <wp:extent cx="3952875" cy="9525"/>
                <wp:effectExtent l="0" t="0" r="28575" b="28575"/>
                <wp:wrapNone/>
                <wp:docPr id="85" name="Conector reto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52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92C2BC7" id="Conector reto 85"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311.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" strokecolor="black [3040]">
                <o:lock v:ext="edit" shapetype="f"/>
              </v:line>
            </w:pict>
          </mc:Fallback>
        </mc:AlternateContent>
      </w:r>
      <w:r w:rsidR="006408FF">
        <w:rPr>
          <w:szCs w:val="24"/>
        </w:rPr>
        <w:t>Alexandre Cavalcante de Almeida e Nascimento</w:t>
      </w:r>
    </w:p>
    <w:p w:rsidR="004F41B8" w:rsidRPr="00E64931" w:rsidRDefault="00EE2255" w:rsidP="003C1407">
      <w:pPr>
        <w:ind w:firstLine="0"/>
        <w:rPr>
          <w:szCs w:val="24"/>
        </w:rPr>
      </w:pPr>
      <w:r>
        <w:rPr>
          <w:b/>
          <w:noProof/>
          <w:szCs w:val="20"/>
          <w:lang w:eastAsia="pt-BR"/>
        </w:rPr>
        <mc:AlternateContent>
          <mc:Choice Requires="wps">
            <w:drawing>
              <wp:anchor distT="0" distB="0" distL="114300" distR="114300" simplePos="0" relativeHeight="251661824" behindDoc="0" locked="0" layoutInCell="1" allowOverlap="1" wp14:anchorId="11B8CD7F" wp14:editId="79B0373B">
                <wp:simplePos x="0" y="0"/>
                <wp:positionH relativeFrom="column">
                  <wp:posOffset>9525</wp:posOffset>
                </wp:positionH>
                <wp:positionV relativeFrom="paragraph">
                  <wp:posOffset>124460</wp:posOffset>
                </wp:positionV>
                <wp:extent cx="3572510" cy="1270"/>
                <wp:effectExtent l="3810" t="4445" r="0" b="3810"/>
                <wp:wrapNone/>
                <wp:docPr id="6" name="Conector de seta reta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2510" cy="1270"/>
                        </a:xfrm>
                        <a:custGeom>
                          <a:avLst/>
                          <a:gdLst/>
                          <a:ahLst/>
                          <a:cxnLst/>
                          <a:rect l="0" t="0" r="r" b="b"/>
                          <a:pathLst/>
                        </a:cu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3465A4"/>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95C10D" id="Conector de seta reta 6" o:spid="_x0000_s1026" style="position:absolute;margin-left:.75pt;margin-top:9.8pt;width:281.3pt;height:.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" filled="f" stroked="f" strokecolor="#3465a4"/>
            </w:pict>
          </mc:Fallback>
        </mc:AlternateContent>
      </w:r>
    </w:p>
    <w:p w:rsidR="004F41B8" w:rsidRDefault="00E64931">
      <w:pPr>
        <w:ind w:firstLine="0"/>
      </w:pPr>
      <w:r w:rsidRPr="00E64931">
        <w:rPr>
          <w:szCs w:val="24"/>
        </w:rPr>
        <w:t>Prof</w:t>
      </w:r>
      <w:r>
        <w:rPr>
          <w:noProof/>
          <w:lang w:eastAsia="pt-BR"/>
        </w:rPr>
        <w:t xml:space="preserve">. </w:t>
      </w:r>
      <w:r w:rsidR="00EE2255">
        <w:rPr>
          <w:noProof/>
          <w:lang w:eastAsia="pt-BR"/>
        </w:rPr>
        <mc:AlternateContent>
          <mc:Choice Requires="wps">
            <w:drawing>
              <wp:anchor distT="0" distB="0" distL="114300" distR="114300" simplePos="0" relativeHeight="251658752" behindDoc="0" locked="0" layoutInCell="1" allowOverlap="1" wp14:anchorId="268234A1" wp14:editId="6C29D81B">
                <wp:simplePos x="0" y="0"/>
                <wp:positionH relativeFrom="column">
                  <wp:posOffset>0</wp:posOffset>
                </wp:positionH>
                <wp:positionV relativeFrom="paragraph">
                  <wp:posOffset>-635</wp:posOffset>
                </wp:positionV>
                <wp:extent cx="3952875" cy="9525"/>
                <wp:effectExtent l="0" t="0" r="28575" b="28575"/>
                <wp:wrapNone/>
                <wp:docPr id="86" name="Conector reto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52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518728" id="Conector reto 86"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311.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" strokecolor="black [3040]">
                <o:lock v:ext="edit" shapetype="f"/>
              </v:line>
            </w:pict>
          </mc:Fallback>
        </mc:AlternateContent>
      </w:r>
      <w:r w:rsidR="006408FF">
        <w:t>Laurindo Rodrigues Junior</w:t>
      </w:r>
    </w:p>
    <w:p w:rsidR="00E64931" w:rsidRDefault="00E64931">
      <w:pPr>
        <w:ind w:firstLine="0"/>
      </w:pPr>
    </w:p>
    <w:p w:rsidR="00E64931" w:rsidRPr="00E64931" w:rsidRDefault="00E64931" w:rsidP="00E64931">
      <w:pPr>
        <w:ind w:firstLine="0"/>
      </w:pPr>
      <w:r>
        <w:rPr>
          <w:noProof/>
          <w:lang w:eastAsia="pt-BR"/>
        </w:rPr>
        <mc:AlternateContent>
          <mc:Choice Requires="wps">
            <w:drawing>
              <wp:anchor distT="0" distB="0" distL="114300" distR="114300" simplePos="0" relativeHeight="251664896" behindDoc="0" locked="0" layoutInCell="1" allowOverlap="1" wp14:anchorId="3B4CAFDF" wp14:editId="0803C127">
                <wp:simplePos x="0" y="0"/>
                <wp:positionH relativeFrom="column">
                  <wp:posOffset>0</wp:posOffset>
                </wp:positionH>
                <wp:positionV relativeFrom="paragraph">
                  <wp:posOffset>-635</wp:posOffset>
                </wp:positionV>
                <wp:extent cx="3952875" cy="9525"/>
                <wp:effectExtent l="0" t="0" r="28575" b="28575"/>
                <wp:wrapNone/>
                <wp:docPr id="78" name="Conector reto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952875" cy="95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70C2791" id="Conector reto 78" o:spid="_x0000_s1026" style="position:absolute;flip: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0,-.05pt" to="311.2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" strokecolor="black [3040]">
                <o:lock v:ext="edit" shapetype="f"/>
              </v:line>
            </w:pict>
          </mc:Fallback>
        </mc:AlternateContent>
      </w:r>
      <w:r w:rsidRPr="00E64931">
        <w:rPr>
          <w:szCs w:val="24"/>
        </w:rPr>
        <w:t>Prof.Ms.Leandro de Oliveira Tancredo</w:t>
      </w:r>
    </w:p>
    <w:p w:rsidR="00E64931" w:rsidRDefault="00E64931">
      <w:pPr>
        <w:ind w:firstLine="0"/>
      </w:pPr>
    </w:p>
    <w:p w:rsidR="004F41B8" w:rsidRDefault="006408FF">
      <w:pPr>
        <w:ind w:firstLine="0"/>
      </w:pPr>
      <w:bookmarkStart w:id="23" w:name="_GoBack"/>
      <w:bookmarkEnd w:id="23"/>
      <w:r>
        <w:t>Data da Realização, 29 de Novembro de 2016</w:t>
      </w:r>
      <w:r>
        <w:br w:type="page"/>
      </w:r>
    </w:p>
    <w:p w:rsidR="004F41B8" w:rsidRDefault="004F41B8">
      <w:pPr>
        <w:ind w:firstLine="0"/>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4F41B8">
      <w:pPr>
        <w:pStyle w:val="Citao"/>
        <w:rPr>
          <w:b/>
        </w:rPr>
      </w:pPr>
    </w:p>
    <w:p w:rsidR="004F41B8" w:rsidRDefault="006408FF">
      <w:pPr>
        <w:pStyle w:val="Citao"/>
        <w:rPr>
          <w:b/>
        </w:rPr>
      </w:pPr>
      <w:r>
        <w:rPr>
          <w:b/>
        </w:rPr>
        <w:t>DEDICO</w:t>
      </w:r>
    </w:p>
    <w:p w:rsidR="004F41B8" w:rsidRDefault="004F41B8">
      <w:pPr>
        <w:pStyle w:val="Citao"/>
      </w:pPr>
    </w:p>
    <w:p w:rsidR="004F41B8" w:rsidRDefault="006408FF">
      <w:pPr>
        <w:pStyle w:val="Citao"/>
      </w:pPr>
      <w:r>
        <w:t xml:space="preserve">Este trabalho é dedicado a todos os nossos familiares e pessoas que direta e indiretamente estão ligadas à nossas vidas que nesse período de desenvolvimento deste trabalho nos ajudaram com muita paciência, carinho e compreensão, demonstrando que a superação nos momentos difíceis vale a pena por estar ao lado de quem realmente se importa com os nossos sucessos. </w:t>
      </w:r>
    </w:p>
    <w:p w:rsidR="00E64931" w:rsidRDefault="00E64931">
      <w:pPr>
        <w:spacing w:line="276" w:lineRule="auto"/>
        <w:ind w:firstLine="0"/>
      </w:pPr>
    </w:p>
    <w:p w:rsidR="00E64931" w:rsidRDefault="00E64931">
      <w:pPr>
        <w:suppressAutoHyphens w:val="0"/>
        <w:spacing w:after="0" w:line="276" w:lineRule="auto"/>
        <w:ind w:firstLine="0"/>
        <w:outlineLvl w:val="9"/>
      </w:pPr>
      <w:r>
        <w:br w:type="page"/>
      </w:r>
    </w:p>
    <w:p w:rsidR="00E64931" w:rsidRPr="00E64931" w:rsidRDefault="00E64931">
      <w:pPr>
        <w:spacing w:line="276" w:lineRule="auto"/>
        <w:ind w:firstLine="0"/>
      </w:pPr>
    </w:p>
    <w:p w:rsidR="004F41B8" w:rsidRDefault="006408FF">
      <w:pPr>
        <w:jc w:val="center"/>
        <w:rPr>
          <w:b/>
        </w:rPr>
      </w:pPr>
      <w:r>
        <w:rPr>
          <w:b/>
        </w:rPr>
        <w:t>AGRADECIMENTOS</w:t>
      </w:r>
    </w:p>
    <w:p w:rsidR="004F41B8" w:rsidRDefault="006408FF">
      <w:pPr>
        <w:ind w:firstLine="0"/>
      </w:pPr>
      <w:r>
        <w:t>Agradecendo primeiramente à Deus por nos ter dado força, saúde e criatividade para superar todas as dificuldades.  Aos nossos familiares: pais e irmãos, que nos apoiaram e nos incentivaram em todos os momentos.  Aos amigos que também nos ajudaram nesta longa caminhada.  A esta universidade, seu corpo docente, direção e administração que nos deram a oportunidade de alcançar este grande triunfo.  E aos professores Leandro Tancredo, Alexandre Cavalcante de Almeida e Nascimento e Laurindo Rodrigues Junior pela orientação deste trabalho.</w:t>
      </w:r>
    </w:p>
    <w:p w:rsidR="004F41B8" w:rsidRDefault="004F41B8">
      <w:pPr>
        <w:ind w:firstLine="0"/>
      </w:pPr>
    </w:p>
    <w:p w:rsidR="004F41B8" w:rsidRDefault="006408FF">
      <w:pPr>
        <w:spacing w:line="276" w:lineRule="auto"/>
        <w:ind w:firstLine="0"/>
        <w:rPr>
          <w:rFonts w:eastAsia="Times New Roman" w:cs="Times New Roman"/>
          <w:b/>
          <w:bCs/>
          <w:caps/>
          <w:sz w:val="28"/>
          <w:szCs w:val="32"/>
        </w:rPr>
      </w:pPr>
      <w:r>
        <w:br w:type="page"/>
      </w:r>
    </w:p>
    <w:p w:rsidR="004F41B8" w:rsidRDefault="006408FF">
      <w:pPr>
        <w:jc w:val="center"/>
        <w:rPr>
          <w:b/>
        </w:rPr>
      </w:pPr>
      <w:r>
        <w:rPr>
          <w:b/>
        </w:rPr>
        <w:lastRenderedPageBreak/>
        <w:t>RESUMO</w:t>
      </w:r>
    </w:p>
    <w:p w:rsidR="004F41B8" w:rsidRDefault="006408FF">
      <w:pPr>
        <w:ind w:firstLine="0"/>
      </w:pPr>
      <w:r>
        <w:t>O trabalho escolhido para ser desenvolvido é um sistema de cadastro de estágios feito na linguagem de programação Java utilizado em um setor desta faculdade, com a intenção de administrar seus registros e gerar relatórios básicos e avançados dinamicamente atualizado.  Inicialmente o usuário tem que ter seu login e senha para acessar o sistema com o seu perfil já cadastrado ele pode ter acesso à todas informações disponíveis no sistema ou ser um perfil com restrições à algumas informações dentro do sistema.  Com as informações atualizadas do Banco de Dados o usuário poderá inserir dados, fazer consultas simples ou avançadas, fazer alterações dos dados ou simplesmente excluir algum dado.  Poderá gerar relatórios básicos ou avançados de acordo com sua requisição.</w:t>
      </w:r>
    </w:p>
    <w:p w:rsidR="004F41B8" w:rsidRDefault="006408FF">
      <w:pPr>
        <w:ind w:firstLine="0"/>
      </w:pPr>
      <w:r>
        <w:t xml:space="preserve">Palavra-chave – Java. Sistema de Cadastro de Estágios.  </w:t>
      </w:r>
    </w:p>
    <w:p w:rsidR="004F41B8" w:rsidRDefault="006408FF">
      <w:pPr>
        <w:spacing w:line="276" w:lineRule="auto"/>
        <w:ind w:firstLine="0"/>
        <w:rPr>
          <w:rFonts w:eastAsia="Times New Roman" w:cs="Times New Roman"/>
          <w:b/>
          <w:bCs/>
          <w:caps/>
          <w:sz w:val="28"/>
          <w:szCs w:val="32"/>
        </w:rPr>
      </w:pPr>
      <w:r>
        <w:br w:type="page"/>
      </w:r>
    </w:p>
    <w:p w:rsidR="00AB226B" w:rsidRPr="009120AE" w:rsidRDefault="00AB226B" w:rsidP="00AB226B">
      <w:pPr>
        <w:jc w:val="center"/>
        <w:rPr>
          <w:b/>
          <w:lang w:val="en-US"/>
        </w:rPr>
      </w:pPr>
      <w:r w:rsidRPr="009120AE">
        <w:rPr>
          <w:b/>
          <w:lang w:val="en-US"/>
        </w:rPr>
        <w:lastRenderedPageBreak/>
        <w:t>ABSTRACT</w:t>
      </w:r>
    </w:p>
    <w:p w:rsidR="004F41B8" w:rsidRDefault="006408FF">
      <w:pPr>
        <w:ind w:firstLine="0"/>
        <w:rPr>
          <w:lang w:val="en-US"/>
        </w:rPr>
      </w:pPr>
      <w:r>
        <w:rPr>
          <w:lang w:val="en-US"/>
        </w:rPr>
        <w:t>The chosen work to be developed is a system of register of apprenticeships done in the programming language Java used in a section of this university, with the intention of to administer their registrations and to generate basic reports and advanced updated dinamicamente.  Initially the user has to have his/her login and password to access the system with his/her profile already registered him can have access to all available information in the system or being a profile with restrictions to the some information inside of the system.  With the updated information of the Database the user can insert data, to do consultations simple or advanced, to do alterations of the data or simply to exclude some given.  It can generate reports basic or advanced in agreement with his/her request.</w:t>
      </w:r>
    </w:p>
    <w:p w:rsidR="004F41B8" w:rsidRPr="009120AE" w:rsidRDefault="006408FF">
      <w:pPr>
        <w:ind w:firstLine="0"/>
        <w:rPr>
          <w:lang w:val="en-US"/>
        </w:rPr>
      </w:pPr>
      <w:r>
        <w:rPr>
          <w:lang w:val="en-US"/>
        </w:rPr>
        <w:t>Keyword – Java. System of Register of Apprenticeships.</w:t>
      </w:r>
    </w:p>
    <w:p w:rsidR="004F41B8" w:rsidRDefault="004F41B8">
      <w:pPr>
        <w:ind w:firstLine="0"/>
        <w:rPr>
          <w:lang w:val="en-US"/>
        </w:rPr>
      </w:pPr>
    </w:p>
    <w:p w:rsidR="004F41B8" w:rsidRPr="009120AE" w:rsidRDefault="006408FF">
      <w:pPr>
        <w:spacing w:line="276" w:lineRule="auto"/>
        <w:ind w:firstLine="0"/>
        <w:jc w:val="center"/>
        <w:rPr>
          <w:rFonts w:eastAsia="Times New Roman" w:cs="Times New Roman"/>
          <w:b/>
          <w:bCs/>
          <w:caps/>
          <w:szCs w:val="24"/>
          <w:lang w:val="en-US"/>
        </w:rPr>
      </w:pPr>
      <w:r w:rsidRPr="009120AE">
        <w:rPr>
          <w:lang w:val="en-US"/>
        </w:rPr>
        <w:br w:type="page"/>
      </w:r>
    </w:p>
    <w:p w:rsidR="004F41B8" w:rsidRDefault="006408FF">
      <w:pPr>
        <w:spacing w:after="567" w:line="276" w:lineRule="auto"/>
        <w:ind w:firstLine="0"/>
        <w:jc w:val="center"/>
        <w:rPr>
          <w:rFonts w:eastAsia="Times New Roman" w:cs="Times New Roman"/>
          <w:b/>
          <w:bCs/>
          <w:caps/>
          <w:szCs w:val="24"/>
        </w:rPr>
      </w:pPr>
      <w:r>
        <w:rPr>
          <w:rFonts w:eastAsia="Times New Roman" w:cs="Times New Roman"/>
          <w:b/>
          <w:bCs/>
          <w:caps/>
          <w:szCs w:val="24"/>
        </w:rPr>
        <w:lastRenderedPageBreak/>
        <w:t>LISTA DE FIGURAS</w:t>
      </w:r>
    </w:p>
    <w:p w:rsidR="00EE2255" w:rsidRDefault="00AC199B">
      <w:pPr>
        <w:pStyle w:val="ndicedeilustraes"/>
        <w:tabs>
          <w:tab w:val="right" w:leader="dot" w:pos="9061"/>
        </w:tabs>
        <w:rPr>
          <w:rFonts w:asciiTheme="minorHAnsi" w:eastAsiaTheme="minorEastAsia" w:hAnsiTheme="minorHAnsi"/>
          <w:noProof/>
          <w:sz w:val="22"/>
          <w:lang w:eastAsia="pt-BR"/>
        </w:rPr>
      </w:pPr>
      <w:r>
        <w:fldChar w:fldCharType="begin"/>
      </w:r>
      <w:r w:rsidR="006408FF">
        <w:instrText>TOC \c "Figura"</w:instrText>
      </w:r>
      <w:r>
        <w:fldChar w:fldCharType="separate"/>
      </w:r>
      <w:r w:rsidR="00EE2255">
        <w:rPr>
          <w:noProof/>
        </w:rPr>
        <w:t>Figura 1 – Tela Login</w:t>
      </w:r>
      <w:r w:rsidR="00EE2255">
        <w:rPr>
          <w:noProof/>
        </w:rPr>
        <w:tab/>
      </w:r>
      <w:r w:rsidR="00EE2255">
        <w:rPr>
          <w:noProof/>
        </w:rPr>
        <w:fldChar w:fldCharType="begin"/>
      </w:r>
      <w:r w:rsidR="00EE2255">
        <w:rPr>
          <w:noProof/>
        </w:rPr>
        <w:instrText xml:space="preserve"> PAGEREF _Toc470203418 \h </w:instrText>
      </w:r>
      <w:r w:rsidR="00EE2255">
        <w:rPr>
          <w:noProof/>
        </w:rPr>
      </w:r>
      <w:r w:rsidR="00EE2255">
        <w:rPr>
          <w:noProof/>
        </w:rPr>
        <w:fldChar w:fldCharType="separate"/>
      </w:r>
      <w:r w:rsidR="00E75998">
        <w:rPr>
          <w:noProof/>
        </w:rPr>
        <w:t>22</w:t>
      </w:r>
      <w:r w:rsidR="00EE2255">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 – Página Principal do Sistema, Vista pelo Usuário</w:t>
      </w:r>
      <w:r>
        <w:rPr>
          <w:noProof/>
        </w:rPr>
        <w:tab/>
      </w:r>
      <w:r>
        <w:rPr>
          <w:noProof/>
        </w:rPr>
        <w:fldChar w:fldCharType="begin"/>
      </w:r>
      <w:r>
        <w:rPr>
          <w:noProof/>
        </w:rPr>
        <w:instrText xml:space="preserve"> PAGEREF _Toc470203419 \h </w:instrText>
      </w:r>
      <w:r>
        <w:rPr>
          <w:noProof/>
        </w:rPr>
      </w:r>
      <w:r>
        <w:rPr>
          <w:noProof/>
        </w:rPr>
        <w:fldChar w:fldCharType="separate"/>
      </w:r>
      <w:r w:rsidR="00E75998">
        <w:rPr>
          <w:noProof/>
        </w:rPr>
        <w:t>23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 – Menu Cadastrar</w:t>
      </w:r>
      <w:r>
        <w:rPr>
          <w:noProof/>
        </w:rPr>
        <w:tab/>
      </w:r>
      <w:r>
        <w:rPr>
          <w:noProof/>
        </w:rPr>
        <w:fldChar w:fldCharType="begin"/>
      </w:r>
      <w:r>
        <w:rPr>
          <w:noProof/>
        </w:rPr>
        <w:instrText xml:space="preserve"> PAGEREF _Toc470203420 \h </w:instrText>
      </w:r>
      <w:r>
        <w:rPr>
          <w:noProof/>
        </w:rPr>
      </w:r>
      <w:r>
        <w:rPr>
          <w:noProof/>
        </w:rPr>
        <w:fldChar w:fldCharType="separate"/>
      </w:r>
      <w:r w:rsidR="00E75998">
        <w:rPr>
          <w:noProof/>
        </w:rPr>
        <w:t>24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 – Menu Relatório</w:t>
      </w:r>
      <w:r>
        <w:rPr>
          <w:noProof/>
        </w:rPr>
        <w:tab/>
      </w:r>
      <w:r>
        <w:rPr>
          <w:noProof/>
        </w:rPr>
        <w:fldChar w:fldCharType="begin"/>
      </w:r>
      <w:r>
        <w:rPr>
          <w:noProof/>
        </w:rPr>
        <w:instrText xml:space="preserve"> PAGEREF _Toc470203421 \h </w:instrText>
      </w:r>
      <w:r>
        <w:rPr>
          <w:noProof/>
        </w:rPr>
      </w:r>
      <w:r>
        <w:rPr>
          <w:noProof/>
        </w:rPr>
        <w:fldChar w:fldCharType="separate"/>
      </w:r>
      <w:r w:rsidR="00E75998">
        <w:rPr>
          <w:noProof/>
        </w:rPr>
        <w:t>24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Figura5</w:t>
      </w:r>
      <w:r w:rsidRPr="00697C09">
        <w:rPr>
          <w:noProof/>
          <w:color w:val="00000A"/>
        </w:rPr>
        <w:t xml:space="preserve"> – </w:t>
      </w:r>
      <w:r>
        <w:rPr>
          <w:noProof/>
        </w:rPr>
        <w:t>Menu Ajuda</w:t>
      </w:r>
      <w:r>
        <w:rPr>
          <w:noProof/>
        </w:rPr>
        <w:tab/>
      </w:r>
      <w:r>
        <w:rPr>
          <w:noProof/>
        </w:rPr>
        <w:fldChar w:fldCharType="begin"/>
      </w:r>
      <w:r>
        <w:rPr>
          <w:noProof/>
        </w:rPr>
        <w:instrText xml:space="preserve"> PAGEREF _Toc470203422 \h </w:instrText>
      </w:r>
      <w:r>
        <w:rPr>
          <w:noProof/>
        </w:rPr>
      </w:r>
      <w:r>
        <w:rPr>
          <w:noProof/>
        </w:rPr>
        <w:fldChar w:fldCharType="separate"/>
      </w:r>
      <w:r w:rsidR="00E75998">
        <w:rPr>
          <w:noProof/>
        </w:rPr>
        <w:t>24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 – Menu Opções</w:t>
      </w:r>
      <w:r>
        <w:rPr>
          <w:noProof/>
        </w:rPr>
        <w:tab/>
      </w:r>
      <w:r>
        <w:rPr>
          <w:noProof/>
        </w:rPr>
        <w:fldChar w:fldCharType="begin"/>
      </w:r>
      <w:r>
        <w:rPr>
          <w:noProof/>
        </w:rPr>
        <w:instrText xml:space="preserve"> PAGEREF _Toc470203423 \h </w:instrText>
      </w:r>
      <w:r>
        <w:rPr>
          <w:noProof/>
        </w:rPr>
      </w:r>
      <w:r>
        <w:rPr>
          <w:noProof/>
        </w:rPr>
        <w:fldChar w:fldCharType="separate"/>
      </w:r>
      <w:r w:rsidR="00E75998">
        <w:rPr>
          <w:noProof/>
        </w:rPr>
        <w:t>24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7 – Tela de Cadastro de Entidades</w:t>
      </w:r>
      <w:r>
        <w:rPr>
          <w:noProof/>
        </w:rPr>
        <w:tab/>
      </w:r>
      <w:r>
        <w:rPr>
          <w:noProof/>
        </w:rPr>
        <w:fldChar w:fldCharType="begin"/>
      </w:r>
      <w:r>
        <w:rPr>
          <w:noProof/>
        </w:rPr>
        <w:instrText xml:space="preserve"> PAGEREF _Toc470203424 \h </w:instrText>
      </w:r>
      <w:r>
        <w:rPr>
          <w:noProof/>
        </w:rPr>
      </w:r>
      <w:r>
        <w:rPr>
          <w:noProof/>
        </w:rPr>
        <w:fldChar w:fldCharType="separate"/>
      </w:r>
      <w:r w:rsidR="00E75998">
        <w:rPr>
          <w:noProof/>
        </w:rPr>
        <w:t>25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8 – Formulário de Entidades Preenchido</w:t>
      </w:r>
      <w:r>
        <w:rPr>
          <w:noProof/>
        </w:rPr>
        <w:tab/>
      </w:r>
      <w:r>
        <w:rPr>
          <w:noProof/>
        </w:rPr>
        <w:fldChar w:fldCharType="begin"/>
      </w:r>
      <w:r>
        <w:rPr>
          <w:noProof/>
        </w:rPr>
        <w:instrText xml:space="preserve"> PAGEREF _Toc470203425 \h </w:instrText>
      </w:r>
      <w:r>
        <w:rPr>
          <w:noProof/>
        </w:rPr>
      </w:r>
      <w:r>
        <w:rPr>
          <w:noProof/>
        </w:rPr>
        <w:fldChar w:fldCharType="separate"/>
      </w:r>
      <w:r w:rsidR="00E75998">
        <w:rPr>
          <w:noProof/>
        </w:rPr>
        <w:t>26</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9 – Tela de Cadastro de Vagas</w:t>
      </w:r>
      <w:r>
        <w:rPr>
          <w:noProof/>
        </w:rPr>
        <w:tab/>
      </w:r>
      <w:r>
        <w:rPr>
          <w:noProof/>
        </w:rPr>
        <w:fldChar w:fldCharType="begin"/>
      </w:r>
      <w:r>
        <w:rPr>
          <w:noProof/>
        </w:rPr>
        <w:instrText xml:space="preserve"> PAGEREF _Toc470203426 \h </w:instrText>
      </w:r>
      <w:r>
        <w:rPr>
          <w:noProof/>
        </w:rPr>
      </w:r>
      <w:r>
        <w:rPr>
          <w:noProof/>
        </w:rPr>
        <w:fldChar w:fldCharType="separate"/>
      </w:r>
      <w:r w:rsidR="00E75998">
        <w:rPr>
          <w:noProof/>
        </w:rPr>
        <w:t>27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10 – Formulário de Vagas Preenchido</w:t>
      </w:r>
      <w:r>
        <w:rPr>
          <w:noProof/>
        </w:rPr>
        <w:tab/>
      </w:r>
      <w:r>
        <w:rPr>
          <w:noProof/>
        </w:rPr>
        <w:fldChar w:fldCharType="begin"/>
      </w:r>
      <w:r>
        <w:rPr>
          <w:noProof/>
        </w:rPr>
        <w:instrText xml:space="preserve"> PAGEREF _Toc470203427 \h </w:instrText>
      </w:r>
      <w:r>
        <w:rPr>
          <w:noProof/>
        </w:rPr>
      </w:r>
      <w:r>
        <w:rPr>
          <w:noProof/>
        </w:rPr>
        <w:fldChar w:fldCharType="separate"/>
      </w:r>
      <w:r w:rsidR="00E75998">
        <w:rPr>
          <w:noProof/>
        </w:rPr>
        <w:t>28</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11 – Tela de Cadastro de Alunos</w:t>
      </w:r>
      <w:r>
        <w:rPr>
          <w:noProof/>
        </w:rPr>
        <w:tab/>
      </w:r>
      <w:r>
        <w:rPr>
          <w:noProof/>
        </w:rPr>
        <w:fldChar w:fldCharType="begin"/>
      </w:r>
      <w:r>
        <w:rPr>
          <w:noProof/>
        </w:rPr>
        <w:instrText xml:space="preserve"> PAGEREF _Toc470203428 \h </w:instrText>
      </w:r>
      <w:r>
        <w:rPr>
          <w:noProof/>
        </w:rPr>
      </w:r>
      <w:r>
        <w:rPr>
          <w:noProof/>
        </w:rPr>
        <w:fldChar w:fldCharType="separate"/>
      </w:r>
      <w:r w:rsidR="00E75998">
        <w:rPr>
          <w:noProof/>
        </w:rPr>
        <w:t>29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12 – Formulário de Alunos Preenchido</w:t>
      </w:r>
      <w:r>
        <w:rPr>
          <w:noProof/>
        </w:rPr>
        <w:tab/>
      </w:r>
      <w:r>
        <w:rPr>
          <w:noProof/>
        </w:rPr>
        <w:fldChar w:fldCharType="begin"/>
      </w:r>
      <w:r>
        <w:rPr>
          <w:noProof/>
        </w:rPr>
        <w:instrText xml:space="preserve"> PAGEREF _Toc470203429 \h </w:instrText>
      </w:r>
      <w:r>
        <w:rPr>
          <w:noProof/>
        </w:rPr>
      </w:r>
      <w:r>
        <w:rPr>
          <w:noProof/>
        </w:rPr>
        <w:fldChar w:fldCharType="separate"/>
      </w:r>
      <w:r w:rsidR="00E75998">
        <w:rPr>
          <w:noProof/>
        </w:rPr>
        <w:t>30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13 – Tela de Cadastro de Usuários</w:t>
      </w:r>
      <w:r>
        <w:rPr>
          <w:noProof/>
        </w:rPr>
        <w:tab/>
      </w:r>
      <w:r>
        <w:rPr>
          <w:noProof/>
        </w:rPr>
        <w:fldChar w:fldCharType="begin"/>
      </w:r>
      <w:r>
        <w:rPr>
          <w:noProof/>
        </w:rPr>
        <w:instrText xml:space="preserve"> PAGEREF _Toc470203430 \h </w:instrText>
      </w:r>
      <w:r>
        <w:rPr>
          <w:noProof/>
        </w:rPr>
      </w:r>
      <w:r>
        <w:rPr>
          <w:noProof/>
        </w:rPr>
        <w:fldChar w:fldCharType="separate"/>
      </w:r>
      <w:r w:rsidR="00E75998">
        <w:rPr>
          <w:noProof/>
        </w:rPr>
        <w:t>31</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14 – Formulário de Usuários Preenchido</w:t>
      </w:r>
      <w:r>
        <w:rPr>
          <w:noProof/>
        </w:rPr>
        <w:tab/>
      </w:r>
      <w:r>
        <w:rPr>
          <w:noProof/>
        </w:rPr>
        <w:fldChar w:fldCharType="begin"/>
      </w:r>
      <w:r>
        <w:rPr>
          <w:noProof/>
        </w:rPr>
        <w:instrText xml:space="preserve"> PAGEREF _Toc470203431 \h </w:instrText>
      </w:r>
      <w:r>
        <w:rPr>
          <w:noProof/>
        </w:rPr>
      </w:r>
      <w:r>
        <w:rPr>
          <w:noProof/>
        </w:rPr>
        <w:fldChar w:fldCharType="separate"/>
      </w:r>
      <w:r w:rsidR="00E75998">
        <w:rPr>
          <w:noProof/>
        </w:rPr>
        <w:t>32</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15 – Tela de Cadastro Encaminhamento</w:t>
      </w:r>
      <w:r>
        <w:rPr>
          <w:noProof/>
        </w:rPr>
        <w:tab/>
      </w:r>
      <w:r>
        <w:rPr>
          <w:noProof/>
        </w:rPr>
        <w:fldChar w:fldCharType="begin"/>
      </w:r>
      <w:r>
        <w:rPr>
          <w:noProof/>
        </w:rPr>
        <w:instrText xml:space="preserve"> PAGEREF _Toc470203432 \h </w:instrText>
      </w:r>
      <w:r>
        <w:rPr>
          <w:noProof/>
        </w:rPr>
      </w:r>
      <w:r>
        <w:rPr>
          <w:noProof/>
        </w:rPr>
        <w:fldChar w:fldCharType="separate"/>
      </w:r>
      <w:r w:rsidR="00E75998">
        <w:rPr>
          <w:noProof/>
        </w:rPr>
        <w:t>33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16 – Formulário de Encaminhamentos Preenchido</w:t>
      </w:r>
      <w:r>
        <w:rPr>
          <w:noProof/>
        </w:rPr>
        <w:tab/>
      </w:r>
      <w:r>
        <w:rPr>
          <w:noProof/>
        </w:rPr>
        <w:fldChar w:fldCharType="begin"/>
      </w:r>
      <w:r>
        <w:rPr>
          <w:noProof/>
        </w:rPr>
        <w:instrText xml:space="preserve"> PAGEREF _Toc470203433 \h </w:instrText>
      </w:r>
      <w:r>
        <w:rPr>
          <w:noProof/>
        </w:rPr>
      </w:r>
      <w:r>
        <w:rPr>
          <w:noProof/>
        </w:rPr>
        <w:fldChar w:fldCharType="separate"/>
      </w:r>
      <w:r w:rsidR="00E75998">
        <w:rPr>
          <w:noProof/>
        </w:rPr>
        <w:t>34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17 – Tela de Relatório de Entidades</w:t>
      </w:r>
      <w:r>
        <w:rPr>
          <w:noProof/>
        </w:rPr>
        <w:tab/>
      </w:r>
      <w:r>
        <w:rPr>
          <w:noProof/>
        </w:rPr>
        <w:fldChar w:fldCharType="begin"/>
      </w:r>
      <w:r>
        <w:rPr>
          <w:noProof/>
        </w:rPr>
        <w:instrText xml:space="preserve"> PAGEREF _Toc470203434 \h </w:instrText>
      </w:r>
      <w:r>
        <w:rPr>
          <w:noProof/>
        </w:rPr>
      </w:r>
      <w:r>
        <w:rPr>
          <w:noProof/>
        </w:rPr>
        <w:fldChar w:fldCharType="separate"/>
      </w:r>
      <w:r w:rsidR="00E75998">
        <w:rPr>
          <w:noProof/>
        </w:rPr>
        <w:t>35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18 – Tela de Relatório de Vagas</w:t>
      </w:r>
      <w:r>
        <w:rPr>
          <w:noProof/>
        </w:rPr>
        <w:tab/>
      </w:r>
      <w:r>
        <w:rPr>
          <w:noProof/>
        </w:rPr>
        <w:fldChar w:fldCharType="begin"/>
      </w:r>
      <w:r>
        <w:rPr>
          <w:noProof/>
        </w:rPr>
        <w:instrText xml:space="preserve"> PAGEREF _Toc470203435 \h </w:instrText>
      </w:r>
      <w:r>
        <w:rPr>
          <w:noProof/>
        </w:rPr>
      </w:r>
      <w:r>
        <w:rPr>
          <w:noProof/>
        </w:rPr>
        <w:fldChar w:fldCharType="separate"/>
      </w:r>
      <w:r w:rsidR="00E75998">
        <w:rPr>
          <w:noProof/>
        </w:rPr>
        <w:t>37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19 – Tela de Relatório de Alunos</w:t>
      </w:r>
      <w:r>
        <w:rPr>
          <w:noProof/>
        </w:rPr>
        <w:tab/>
      </w:r>
      <w:r>
        <w:rPr>
          <w:noProof/>
        </w:rPr>
        <w:fldChar w:fldCharType="begin"/>
      </w:r>
      <w:r>
        <w:rPr>
          <w:noProof/>
        </w:rPr>
        <w:instrText xml:space="preserve"> PAGEREF _Toc470203436 \h </w:instrText>
      </w:r>
      <w:r>
        <w:rPr>
          <w:noProof/>
        </w:rPr>
      </w:r>
      <w:r>
        <w:rPr>
          <w:noProof/>
        </w:rPr>
        <w:fldChar w:fldCharType="separate"/>
      </w:r>
      <w:r w:rsidR="00E75998">
        <w:rPr>
          <w:noProof/>
        </w:rPr>
        <w:t>38</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20 – Tela de Relatório de Usuários</w:t>
      </w:r>
      <w:r>
        <w:rPr>
          <w:noProof/>
        </w:rPr>
        <w:tab/>
      </w:r>
      <w:r>
        <w:rPr>
          <w:noProof/>
        </w:rPr>
        <w:fldChar w:fldCharType="begin"/>
      </w:r>
      <w:r>
        <w:rPr>
          <w:noProof/>
        </w:rPr>
        <w:instrText xml:space="preserve"> PAGEREF _Toc470203437 \h </w:instrText>
      </w:r>
      <w:r>
        <w:rPr>
          <w:noProof/>
        </w:rPr>
      </w:r>
      <w:r>
        <w:rPr>
          <w:noProof/>
        </w:rPr>
        <w:fldChar w:fldCharType="separate"/>
      </w:r>
      <w:r w:rsidR="00E75998">
        <w:rPr>
          <w:noProof/>
        </w:rPr>
        <w:t>39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21 – Tela de Relatório de Encaminhamento</w:t>
      </w:r>
      <w:r>
        <w:rPr>
          <w:noProof/>
        </w:rPr>
        <w:tab/>
      </w:r>
      <w:r>
        <w:rPr>
          <w:noProof/>
        </w:rPr>
        <w:fldChar w:fldCharType="begin"/>
      </w:r>
      <w:r>
        <w:rPr>
          <w:noProof/>
        </w:rPr>
        <w:instrText xml:space="preserve"> PAGEREF _Toc470203438 \h </w:instrText>
      </w:r>
      <w:r>
        <w:rPr>
          <w:noProof/>
        </w:rPr>
      </w:r>
      <w:r>
        <w:rPr>
          <w:noProof/>
        </w:rPr>
        <w:fldChar w:fldCharType="separate"/>
      </w:r>
      <w:r w:rsidR="00E75998">
        <w:rPr>
          <w:noProof/>
        </w:rPr>
        <w:t>40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22 – Tela de Relatórios Específicos</w:t>
      </w:r>
      <w:r>
        <w:rPr>
          <w:noProof/>
        </w:rPr>
        <w:tab/>
      </w:r>
      <w:r>
        <w:rPr>
          <w:noProof/>
        </w:rPr>
        <w:fldChar w:fldCharType="begin"/>
      </w:r>
      <w:r>
        <w:rPr>
          <w:noProof/>
        </w:rPr>
        <w:instrText xml:space="preserve"> PAGEREF _Toc470203439 \h </w:instrText>
      </w:r>
      <w:r>
        <w:rPr>
          <w:noProof/>
        </w:rPr>
      </w:r>
      <w:r>
        <w:rPr>
          <w:noProof/>
        </w:rPr>
        <w:fldChar w:fldCharType="separate"/>
      </w:r>
      <w:r w:rsidR="00E75998">
        <w:rPr>
          <w:noProof/>
        </w:rPr>
        <w:t>41</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sidRPr="00697C09">
        <w:rPr>
          <w:noProof/>
          <w:color w:val="00000A"/>
        </w:rPr>
        <w:t xml:space="preserve">Figura </w:t>
      </w:r>
      <w:r>
        <w:rPr>
          <w:noProof/>
        </w:rPr>
        <w:t>23</w:t>
      </w:r>
      <w:r w:rsidRPr="00697C09">
        <w:rPr>
          <w:noProof/>
          <w:color w:val="00000A"/>
        </w:rPr>
        <w:t xml:space="preserve"> – Relatório Específico de Vagas</w:t>
      </w:r>
      <w:r>
        <w:rPr>
          <w:noProof/>
        </w:rPr>
        <w:tab/>
      </w:r>
      <w:r>
        <w:rPr>
          <w:noProof/>
        </w:rPr>
        <w:fldChar w:fldCharType="begin"/>
      </w:r>
      <w:r>
        <w:rPr>
          <w:noProof/>
        </w:rPr>
        <w:instrText xml:space="preserve"> PAGEREF _Toc470203440 \h </w:instrText>
      </w:r>
      <w:r>
        <w:rPr>
          <w:noProof/>
        </w:rPr>
      </w:r>
      <w:r>
        <w:rPr>
          <w:noProof/>
        </w:rPr>
        <w:fldChar w:fldCharType="separate"/>
      </w:r>
      <w:r w:rsidR="00E75998">
        <w:rPr>
          <w:noProof/>
        </w:rPr>
        <w:t>42</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24 – Relatório Específico de Encaminhamentos</w:t>
      </w:r>
      <w:r>
        <w:rPr>
          <w:noProof/>
        </w:rPr>
        <w:tab/>
      </w:r>
      <w:r>
        <w:rPr>
          <w:noProof/>
        </w:rPr>
        <w:fldChar w:fldCharType="begin"/>
      </w:r>
      <w:r>
        <w:rPr>
          <w:noProof/>
        </w:rPr>
        <w:instrText xml:space="preserve"> PAGEREF _Toc470203441 \h </w:instrText>
      </w:r>
      <w:r>
        <w:rPr>
          <w:noProof/>
        </w:rPr>
      </w:r>
      <w:r>
        <w:rPr>
          <w:noProof/>
        </w:rPr>
        <w:fldChar w:fldCharType="separate"/>
      </w:r>
      <w:r w:rsidR="00E75998">
        <w:rPr>
          <w:noProof/>
        </w:rPr>
        <w:t>42</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25 – Tela de Ajuda</w:t>
      </w:r>
      <w:r>
        <w:rPr>
          <w:noProof/>
        </w:rPr>
        <w:tab/>
      </w:r>
      <w:r>
        <w:rPr>
          <w:noProof/>
        </w:rPr>
        <w:fldChar w:fldCharType="begin"/>
      </w:r>
      <w:r>
        <w:rPr>
          <w:noProof/>
        </w:rPr>
        <w:instrText xml:space="preserve"> PAGEREF _Toc470203442 \h </w:instrText>
      </w:r>
      <w:r>
        <w:rPr>
          <w:noProof/>
        </w:rPr>
      </w:r>
      <w:r>
        <w:rPr>
          <w:noProof/>
        </w:rPr>
        <w:fldChar w:fldCharType="separate"/>
      </w:r>
      <w:r w:rsidR="00E75998">
        <w:rPr>
          <w:noProof/>
        </w:rPr>
        <w:t>43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26 – Tela de Confirmação para a Saída do Sistema</w:t>
      </w:r>
      <w:r>
        <w:rPr>
          <w:noProof/>
        </w:rPr>
        <w:tab/>
      </w:r>
      <w:r>
        <w:rPr>
          <w:noProof/>
        </w:rPr>
        <w:fldChar w:fldCharType="begin"/>
      </w:r>
      <w:r>
        <w:rPr>
          <w:noProof/>
        </w:rPr>
        <w:instrText xml:space="preserve"> PAGEREF _Toc470203443 \h </w:instrText>
      </w:r>
      <w:r>
        <w:rPr>
          <w:noProof/>
        </w:rPr>
      </w:r>
      <w:r>
        <w:rPr>
          <w:noProof/>
        </w:rPr>
        <w:fldChar w:fldCharType="separate"/>
      </w:r>
      <w:r w:rsidR="00E75998">
        <w:rPr>
          <w:noProof/>
        </w:rPr>
        <w:t>44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27 – Tela Diagrama de Caso de Uso do Usuário</w:t>
      </w:r>
      <w:r>
        <w:rPr>
          <w:noProof/>
        </w:rPr>
        <w:tab/>
      </w:r>
      <w:r>
        <w:rPr>
          <w:noProof/>
        </w:rPr>
        <w:fldChar w:fldCharType="begin"/>
      </w:r>
      <w:r>
        <w:rPr>
          <w:noProof/>
        </w:rPr>
        <w:instrText xml:space="preserve"> PAGEREF _Toc470203444 \h </w:instrText>
      </w:r>
      <w:r>
        <w:rPr>
          <w:noProof/>
        </w:rPr>
      </w:r>
      <w:r>
        <w:rPr>
          <w:noProof/>
        </w:rPr>
        <w:fldChar w:fldCharType="separate"/>
      </w:r>
      <w:r w:rsidR="00E75998">
        <w:rPr>
          <w:noProof/>
        </w:rPr>
        <w:t>48</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28 – Tela Tabelas do Banco de Dados</w:t>
      </w:r>
      <w:r>
        <w:rPr>
          <w:noProof/>
        </w:rPr>
        <w:tab/>
      </w:r>
      <w:r>
        <w:rPr>
          <w:noProof/>
        </w:rPr>
        <w:fldChar w:fldCharType="begin"/>
      </w:r>
      <w:r>
        <w:rPr>
          <w:noProof/>
        </w:rPr>
        <w:instrText xml:space="preserve"> PAGEREF _Toc470203445 \h </w:instrText>
      </w:r>
      <w:r>
        <w:rPr>
          <w:noProof/>
        </w:rPr>
      </w:r>
      <w:r>
        <w:rPr>
          <w:noProof/>
        </w:rPr>
        <w:fldChar w:fldCharType="separate"/>
      </w:r>
      <w:r w:rsidR="00E75998">
        <w:rPr>
          <w:noProof/>
        </w:rPr>
        <w:t>49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29 – Servidor Linux</w:t>
      </w:r>
      <w:r>
        <w:rPr>
          <w:noProof/>
        </w:rPr>
        <w:tab/>
      </w:r>
      <w:r>
        <w:rPr>
          <w:noProof/>
        </w:rPr>
        <w:fldChar w:fldCharType="begin"/>
      </w:r>
      <w:r>
        <w:rPr>
          <w:noProof/>
        </w:rPr>
        <w:instrText xml:space="preserve"> PAGEREF _Toc470203446 \h </w:instrText>
      </w:r>
      <w:r>
        <w:rPr>
          <w:noProof/>
        </w:rPr>
      </w:r>
      <w:r>
        <w:rPr>
          <w:noProof/>
        </w:rPr>
        <w:fldChar w:fldCharType="separate"/>
      </w:r>
      <w:r w:rsidR="00E75998">
        <w:rPr>
          <w:noProof/>
        </w:rPr>
        <w:t>50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30 – Particionamento dos Discos</w:t>
      </w:r>
      <w:r>
        <w:rPr>
          <w:noProof/>
        </w:rPr>
        <w:tab/>
      </w:r>
      <w:r>
        <w:rPr>
          <w:noProof/>
        </w:rPr>
        <w:fldChar w:fldCharType="begin"/>
      </w:r>
      <w:r>
        <w:rPr>
          <w:noProof/>
        </w:rPr>
        <w:instrText xml:space="preserve"> PAGEREF _Toc470203447 \h </w:instrText>
      </w:r>
      <w:r>
        <w:rPr>
          <w:noProof/>
        </w:rPr>
      </w:r>
      <w:r>
        <w:rPr>
          <w:noProof/>
        </w:rPr>
        <w:fldChar w:fldCharType="separate"/>
      </w:r>
      <w:r w:rsidR="00E75998">
        <w:rPr>
          <w:noProof/>
        </w:rPr>
        <w:t>51</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31 – Configurando as Placas de Redes no Servidor Linux</w:t>
      </w:r>
      <w:r>
        <w:rPr>
          <w:noProof/>
        </w:rPr>
        <w:tab/>
      </w:r>
      <w:r>
        <w:rPr>
          <w:noProof/>
        </w:rPr>
        <w:fldChar w:fldCharType="begin"/>
      </w:r>
      <w:r>
        <w:rPr>
          <w:noProof/>
        </w:rPr>
        <w:instrText xml:space="preserve"> PAGEREF _Toc470203448 \h </w:instrText>
      </w:r>
      <w:r>
        <w:rPr>
          <w:noProof/>
        </w:rPr>
      </w:r>
      <w:r>
        <w:rPr>
          <w:noProof/>
        </w:rPr>
        <w:fldChar w:fldCharType="separate"/>
      </w:r>
      <w:r w:rsidR="00E75998">
        <w:rPr>
          <w:noProof/>
        </w:rPr>
        <w:t>51</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32 – Alguns Comandos dos Serviços no Servidor Linux</w:t>
      </w:r>
      <w:r>
        <w:rPr>
          <w:noProof/>
        </w:rPr>
        <w:tab/>
      </w:r>
      <w:r>
        <w:rPr>
          <w:noProof/>
        </w:rPr>
        <w:fldChar w:fldCharType="begin"/>
      </w:r>
      <w:r>
        <w:rPr>
          <w:noProof/>
        </w:rPr>
        <w:instrText xml:space="preserve"> PAGEREF _Toc470203449 \h </w:instrText>
      </w:r>
      <w:r>
        <w:rPr>
          <w:noProof/>
        </w:rPr>
      </w:r>
      <w:r>
        <w:rPr>
          <w:noProof/>
        </w:rPr>
        <w:fldChar w:fldCharType="separate"/>
      </w:r>
      <w:r w:rsidR="00E75998">
        <w:rPr>
          <w:noProof/>
        </w:rPr>
        <w:t>53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33 – Lista de Comandos para os Serviços do Servidor Linux</w:t>
      </w:r>
      <w:r>
        <w:rPr>
          <w:noProof/>
        </w:rPr>
        <w:tab/>
      </w:r>
      <w:r>
        <w:rPr>
          <w:noProof/>
        </w:rPr>
        <w:fldChar w:fldCharType="begin"/>
      </w:r>
      <w:r>
        <w:rPr>
          <w:noProof/>
        </w:rPr>
        <w:instrText xml:space="preserve"> PAGEREF _Toc470203450 \h </w:instrText>
      </w:r>
      <w:r>
        <w:rPr>
          <w:noProof/>
        </w:rPr>
      </w:r>
      <w:r>
        <w:rPr>
          <w:noProof/>
        </w:rPr>
        <w:fldChar w:fldCharType="separate"/>
      </w:r>
      <w:r w:rsidR="00E75998">
        <w:rPr>
          <w:noProof/>
        </w:rPr>
        <w:t>53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34 – Comando para Instalar o Servidor e Cliente MySQL</w:t>
      </w:r>
      <w:r>
        <w:rPr>
          <w:noProof/>
        </w:rPr>
        <w:tab/>
      </w:r>
      <w:r>
        <w:rPr>
          <w:noProof/>
        </w:rPr>
        <w:fldChar w:fldCharType="begin"/>
      </w:r>
      <w:r>
        <w:rPr>
          <w:noProof/>
        </w:rPr>
        <w:instrText xml:space="preserve"> PAGEREF _Toc470203451 \h </w:instrText>
      </w:r>
      <w:r>
        <w:rPr>
          <w:noProof/>
        </w:rPr>
      </w:r>
      <w:r>
        <w:rPr>
          <w:noProof/>
        </w:rPr>
        <w:fldChar w:fldCharType="separate"/>
      </w:r>
      <w:r w:rsidR="00E75998">
        <w:rPr>
          <w:noProof/>
        </w:rPr>
        <w:t>54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35 – Verificando os Serviços do Servidor MySQL</w:t>
      </w:r>
      <w:r>
        <w:rPr>
          <w:noProof/>
        </w:rPr>
        <w:tab/>
      </w:r>
      <w:r>
        <w:rPr>
          <w:noProof/>
        </w:rPr>
        <w:fldChar w:fldCharType="begin"/>
      </w:r>
      <w:r>
        <w:rPr>
          <w:noProof/>
        </w:rPr>
        <w:instrText xml:space="preserve"> PAGEREF _Toc470203452 \h </w:instrText>
      </w:r>
      <w:r>
        <w:rPr>
          <w:noProof/>
        </w:rPr>
      </w:r>
      <w:r>
        <w:rPr>
          <w:noProof/>
        </w:rPr>
        <w:fldChar w:fldCharType="separate"/>
      </w:r>
      <w:r w:rsidR="00E75998">
        <w:rPr>
          <w:noProof/>
        </w:rPr>
        <w:t>54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36 – Verificando a Versão do Servidor MySQL</w:t>
      </w:r>
      <w:r>
        <w:rPr>
          <w:noProof/>
        </w:rPr>
        <w:tab/>
      </w:r>
      <w:r>
        <w:rPr>
          <w:noProof/>
        </w:rPr>
        <w:fldChar w:fldCharType="begin"/>
      </w:r>
      <w:r>
        <w:rPr>
          <w:noProof/>
        </w:rPr>
        <w:instrText xml:space="preserve"> PAGEREF _Toc470203453 \h </w:instrText>
      </w:r>
      <w:r>
        <w:rPr>
          <w:noProof/>
        </w:rPr>
      </w:r>
      <w:r>
        <w:rPr>
          <w:noProof/>
        </w:rPr>
        <w:fldChar w:fldCharType="separate"/>
      </w:r>
      <w:r w:rsidR="00E75998">
        <w:rPr>
          <w:noProof/>
        </w:rPr>
        <w:t>54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37 – Parando o Serviço do Servidor MySQL</w:t>
      </w:r>
      <w:r>
        <w:rPr>
          <w:noProof/>
        </w:rPr>
        <w:tab/>
      </w:r>
      <w:r>
        <w:rPr>
          <w:noProof/>
        </w:rPr>
        <w:fldChar w:fldCharType="begin"/>
      </w:r>
      <w:r>
        <w:rPr>
          <w:noProof/>
        </w:rPr>
        <w:instrText xml:space="preserve"> PAGEREF _Toc470203454 \h </w:instrText>
      </w:r>
      <w:r>
        <w:rPr>
          <w:noProof/>
        </w:rPr>
      </w:r>
      <w:r>
        <w:rPr>
          <w:noProof/>
        </w:rPr>
        <w:fldChar w:fldCharType="separate"/>
      </w:r>
      <w:r w:rsidR="00E75998">
        <w:rPr>
          <w:noProof/>
        </w:rPr>
        <w:t>55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38 – Iniciando os Serviços do Servidor MySQL</w:t>
      </w:r>
      <w:r>
        <w:rPr>
          <w:noProof/>
        </w:rPr>
        <w:tab/>
      </w:r>
      <w:r>
        <w:rPr>
          <w:noProof/>
        </w:rPr>
        <w:fldChar w:fldCharType="begin"/>
      </w:r>
      <w:r>
        <w:rPr>
          <w:noProof/>
        </w:rPr>
        <w:instrText xml:space="preserve"> PAGEREF _Toc470203455 \h </w:instrText>
      </w:r>
      <w:r>
        <w:rPr>
          <w:noProof/>
        </w:rPr>
      </w:r>
      <w:r>
        <w:rPr>
          <w:noProof/>
        </w:rPr>
        <w:fldChar w:fldCharType="separate"/>
      </w:r>
      <w:r w:rsidR="00E75998">
        <w:rPr>
          <w:noProof/>
        </w:rPr>
        <w:t>55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39 – Teclas de Atalho para Sair do Servidor MySQL</w:t>
      </w:r>
      <w:r>
        <w:rPr>
          <w:noProof/>
        </w:rPr>
        <w:tab/>
      </w:r>
      <w:r>
        <w:rPr>
          <w:noProof/>
        </w:rPr>
        <w:fldChar w:fldCharType="begin"/>
      </w:r>
      <w:r>
        <w:rPr>
          <w:noProof/>
        </w:rPr>
        <w:instrText xml:space="preserve"> PAGEREF _Toc470203456 \h </w:instrText>
      </w:r>
      <w:r>
        <w:rPr>
          <w:noProof/>
        </w:rPr>
      </w:r>
      <w:r>
        <w:rPr>
          <w:noProof/>
        </w:rPr>
        <w:fldChar w:fldCharType="separate"/>
      </w:r>
      <w:r w:rsidR="00E75998">
        <w:rPr>
          <w:noProof/>
        </w:rPr>
        <w:t>55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40 – Comando SQL para Mostrar os Bancos de Dados Existente no Servidor MySQL</w:t>
      </w:r>
      <w:r>
        <w:rPr>
          <w:noProof/>
        </w:rPr>
        <w:tab/>
      </w:r>
      <w:r>
        <w:rPr>
          <w:noProof/>
        </w:rPr>
        <w:fldChar w:fldCharType="begin"/>
      </w:r>
      <w:r>
        <w:rPr>
          <w:noProof/>
        </w:rPr>
        <w:instrText xml:space="preserve"> PAGEREF _Toc470203457 \h </w:instrText>
      </w:r>
      <w:r>
        <w:rPr>
          <w:noProof/>
        </w:rPr>
      </w:r>
      <w:r>
        <w:rPr>
          <w:noProof/>
        </w:rPr>
        <w:fldChar w:fldCharType="separate"/>
      </w:r>
      <w:r w:rsidR="00E75998">
        <w:rPr>
          <w:noProof/>
        </w:rPr>
        <w:t>55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41 – Link para Baixar a Ferramenta de Gerenciamento na Estação Windows</w:t>
      </w:r>
      <w:r>
        <w:rPr>
          <w:noProof/>
        </w:rPr>
        <w:tab/>
      </w:r>
      <w:r>
        <w:rPr>
          <w:noProof/>
        </w:rPr>
        <w:fldChar w:fldCharType="begin"/>
      </w:r>
      <w:r>
        <w:rPr>
          <w:noProof/>
        </w:rPr>
        <w:instrText xml:space="preserve"> PAGEREF _Toc470203458 \h </w:instrText>
      </w:r>
      <w:r>
        <w:rPr>
          <w:noProof/>
        </w:rPr>
      </w:r>
      <w:r>
        <w:rPr>
          <w:noProof/>
        </w:rPr>
        <w:fldChar w:fldCharType="separate"/>
      </w:r>
      <w:r w:rsidR="00E75998">
        <w:rPr>
          <w:noProof/>
        </w:rPr>
        <w:t>55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42 – Download da Ferramenta na Versão GPL (100% free)</w:t>
      </w:r>
      <w:r>
        <w:rPr>
          <w:noProof/>
        </w:rPr>
        <w:tab/>
      </w:r>
      <w:r>
        <w:rPr>
          <w:noProof/>
        </w:rPr>
        <w:fldChar w:fldCharType="begin"/>
      </w:r>
      <w:r>
        <w:rPr>
          <w:noProof/>
        </w:rPr>
        <w:instrText xml:space="preserve"> PAGEREF _Toc470203459 \h </w:instrText>
      </w:r>
      <w:r>
        <w:rPr>
          <w:noProof/>
        </w:rPr>
      </w:r>
      <w:r>
        <w:rPr>
          <w:noProof/>
        </w:rPr>
        <w:fldChar w:fldCharType="separate"/>
      </w:r>
      <w:r w:rsidR="00E75998">
        <w:rPr>
          <w:noProof/>
        </w:rPr>
        <w:t>56</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lastRenderedPageBreak/>
        <w:t>Figura 43 – Download da Ferramenta MySQL Workbench (só o executável não precisa instalar)</w:t>
      </w:r>
      <w:r>
        <w:rPr>
          <w:noProof/>
        </w:rPr>
        <w:tab/>
      </w:r>
      <w:r>
        <w:rPr>
          <w:noProof/>
        </w:rPr>
        <w:fldChar w:fldCharType="begin"/>
      </w:r>
      <w:r>
        <w:rPr>
          <w:noProof/>
        </w:rPr>
        <w:instrText xml:space="preserve"> PAGEREF _Toc470203460 \h </w:instrText>
      </w:r>
      <w:r>
        <w:rPr>
          <w:noProof/>
        </w:rPr>
      </w:r>
      <w:r>
        <w:rPr>
          <w:noProof/>
        </w:rPr>
        <w:fldChar w:fldCharType="separate"/>
      </w:r>
      <w:r w:rsidR="00E75998">
        <w:rPr>
          <w:noProof/>
        </w:rPr>
        <w:t>56</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44 – Minhas Conexões Disponíveis</w:t>
      </w:r>
      <w:r>
        <w:rPr>
          <w:noProof/>
        </w:rPr>
        <w:tab/>
      </w:r>
      <w:r>
        <w:rPr>
          <w:noProof/>
        </w:rPr>
        <w:fldChar w:fldCharType="begin"/>
      </w:r>
      <w:r>
        <w:rPr>
          <w:noProof/>
        </w:rPr>
        <w:instrText xml:space="preserve"> PAGEREF _Toc470203461 \h </w:instrText>
      </w:r>
      <w:r>
        <w:rPr>
          <w:noProof/>
        </w:rPr>
      </w:r>
      <w:r>
        <w:rPr>
          <w:noProof/>
        </w:rPr>
        <w:fldChar w:fldCharType="separate"/>
      </w:r>
      <w:r w:rsidR="00E75998">
        <w:rPr>
          <w:noProof/>
        </w:rPr>
        <w:t>57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45 – Usando o Editor VI do Linux para Configurar o Servidor MySQL</w:t>
      </w:r>
      <w:r>
        <w:rPr>
          <w:noProof/>
        </w:rPr>
        <w:tab/>
      </w:r>
      <w:r>
        <w:rPr>
          <w:noProof/>
        </w:rPr>
        <w:fldChar w:fldCharType="begin"/>
      </w:r>
      <w:r>
        <w:rPr>
          <w:noProof/>
        </w:rPr>
        <w:instrText xml:space="preserve"> PAGEREF _Toc470203462 \h </w:instrText>
      </w:r>
      <w:r>
        <w:rPr>
          <w:noProof/>
        </w:rPr>
      </w:r>
      <w:r>
        <w:rPr>
          <w:noProof/>
        </w:rPr>
        <w:fldChar w:fldCharType="separate"/>
      </w:r>
      <w:r w:rsidR="00E75998">
        <w:rPr>
          <w:noProof/>
        </w:rPr>
        <w:t>57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46 – Digite o Comando para Verificar o IP da sua Placa de Rede eth0</w:t>
      </w:r>
      <w:r>
        <w:rPr>
          <w:noProof/>
        </w:rPr>
        <w:tab/>
      </w:r>
      <w:r>
        <w:rPr>
          <w:noProof/>
        </w:rPr>
        <w:fldChar w:fldCharType="begin"/>
      </w:r>
      <w:r>
        <w:rPr>
          <w:noProof/>
        </w:rPr>
        <w:instrText xml:space="preserve"> PAGEREF _Toc470203463 \h </w:instrText>
      </w:r>
      <w:r>
        <w:rPr>
          <w:noProof/>
        </w:rPr>
      </w:r>
      <w:r>
        <w:rPr>
          <w:noProof/>
        </w:rPr>
        <w:fldChar w:fldCharType="separate"/>
      </w:r>
      <w:r w:rsidR="00E75998">
        <w:rPr>
          <w:noProof/>
        </w:rPr>
        <w:t>57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47 – Configuração Automática da sua Placa de Rede eth0 (placa de rede que busca o sinal da internet "nuvem")</w:t>
      </w:r>
      <w:r>
        <w:rPr>
          <w:noProof/>
        </w:rPr>
        <w:tab/>
      </w:r>
      <w:r>
        <w:rPr>
          <w:noProof/>
        </w:rPr>
        <w:fldChar w:fldCharType="begin"/>
      </w:r>
      <w:r>
        <w:rPr>
          <w:noProof/>
        </w:rPr>
        <w:instrText xml:space="preserve"> PAGEREF _Toc470203464 \h </w:instrText>
      </w:r>
      <w:r>
        <w:rPr>
          <w:noProof/>
        </w:rPr>
      </w:r>
      <w:r>
        <w:rPr>
          <w:noProof/>
        </w:rPr>
        <w:fldChar w:fldCharType="separate"/>
      </w:r>
      <w:r w:rsidR="00E75998">
        <w:rPr>
          <w:noProof/>
        </w:rPr>
        <w:t>57</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48 – Configurando a Conexão na Ferramenta MySQL Workbench</w:t>
      </w:r>
      <w:r>
        <w:rPr>
          <w:noProof/>
        </w:rPr>
        <w:tab/>
      </w:r>
      <w:r>
        <w:rPr>
          <w:noProof/>
        </w:rPr>
        <w:fldChar w:fldCharType="begin"/>
      </w:r>
      <w:r>
        <w:rPr>
          <w:noProof/>
        </w:rPr>
        <w:instrText xml:space="preserve"> PAGEREF _Toc470203465 \h </w:instrText>
      </w:r>
      <w:r>
        <w:rPr>
          <w:noProof/>
        </w:rPr>
      </w:r>
      <w:r>
        <w:rPr>
          <w:noProof/>
        </w:rPr>
        <w:fldChar w:fldCharType="separate"/>
      </w:r>
      <w:r w:rsidR="00E75998">
        <w:rPr>
          <w:noProof/>
        </w:rPr>
        <w:t>58</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49 – Inserindo Comandos SQL para Verificar a Conexão Estabelecida</w:t>
      </w:r>
      <w:r>
        <w:rPr>
          <w:noProof/>
        </w:rPr>
        <w:tab/>
      </w:r>
      <w:r>
        <w:rPr>
          <w:noProof/>
        </w:rPr>
        <w:fldChar w:fldCharType="begin"/>
      </w:r>
      <w:r>
        <w:rPr>
          <w:noProof/>
        </w:rPr>
        <w:instrText xml:space="preserve"> PAGEREF _Toc470203466 \h </w:instrText>
      </w:r>
      <w:r>
        <w:rPr>
          <w:noProof/>
        </w:rPr>
      </w:r>
      <w:r>
        <w:rPr>
          <w:noProof/>
        </w:rPr>
        <w:fldChar w:fldCharType="separate"/>
      </w:r>
      <w:r w:rsidR="00E75998">
        <w:rPr>
          <w:noProof/>
        </w:rPr>
        <w:t>59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50 – Comando SQL para Garantir Privilégios à algum Usuário no Servidor MySQL</w:t>
      </w:r>
      <w:r>
        <w:rPr>
          <w:noProof/>
        </w:rPr>
        <w:tab/>
      </w:r>
      <w:r>
        <w:rPr>
          <w:noProof/>
        </w:rPr>
        <w:fldChar w:fldCharType="begin"/>
      </w:r>
      <w:r>
        <w:rPr>
          <w:noProof/>
        </w:rPr>
        <w:instrText xml:space="preserve"> PAGEREF _Toc470203467 \h </w:instrText>
      </w:r>
      <w:r>
        <w:rPr>
          <w:noProof/>
        </w:rPr>
      </w:r>
      <w:r>
        <w:rPr>
          <w:noProof/>
        </w:rPr>
        <w:fldChar w:fldCharType="separate"/>
      </w:r>
      <w:r w:rsidR="00E75998">
        <w:rPr>
          <w:noProof/>
        </w:rPr>
        <w:t>59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51 – Comando SQL para não parar o Serviço do Servidor MySQL</w:t>
      </w:r>
      <w:r>
        <w:rPr>
          <w:noProof/>
        </w:rPr>
        <w:tab/>
      </w:r>
      <w:r>
        <w:rPr>
          <w:noProof/>
        </w:rPr>
        <w:fldChar w:fldCharType="begin"/>
      </w:r>
      <w:r>
        <w:rPr>
          <w:noProof/>
        </w:rPr>
        <w:instrText xml:space="preserve"> PAGEREF _Toc470203468 \h </w:instrText>
      </w:r>
      <w:r>
        <w:rPr>
          <w:noProof/>
        </w:rPr>
      </w:r>
      <w:r>
        <w:rPr>
          <w:noProof/>
        </w:rPr>
        <w:fldChar w:fldCharType="separate"/>
      </w:r>
      <w:r w:rsidR="00E75998">
        <w:rPr>
          <w:noProof/>
        </w:rPr>
        <w:t>59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52 – Comando SQL com Foco na Segurança</w:t>
      </w:r>
      <w:r>
        <w:rPr>
          <w:noProof/>
        </w:rPr>
        <w:tab/>
      </w:r>
      <w:r>
        <w:rPr>
          <w:noProof/>
        </w:rPr>
        <w:fldChar w:fldCharType="begin"/>
      </w:r>
      <w:r>
        <w:rPr>
          <w:noProof/>
        </w:rPr>
        <w:instrText xml:space="preserve"> PAGEREF _Toc470203469 \h </w:instrText>
      </w:r>
      <w:r>
        <w:rPr>
          <w:noProof/>
        </w:rPr>
      </w:r>
      <w:r>
        <w:rPr>
          <w:noProof/>
        </w:rPr>
        <w:fldChar w:fldCharType="separate"/>
      </w:r>
      <w:r w:rsidR="00E75998">
        <w:rPr>
          <w:noProof/>
        </w:rPr>
        <w:t>59</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53 – Comando SQL para Garantir Privilégios à algum Usuário no Servidor MySQL tais como (para todas as databases e tabelas, inserindo um novo usuário e senha)</w:t>
      </w:r>
      <w:r>
        <w:rPr>
          <w:noProof/>
        </w:rPr>
        <w:tab/>
      </w:r>
      <w:r>
        <w:rPr>
          <w:noProof/>
        </w:rPr>
        <w:fldChar w:fldCharType="begin"/>
      </w:r>
      <w:r>
        <w:rPr>
          <w:noProof/>
        </w:rPr>
        <w:instrText xml:space="preserve"> PAGEREF _Toc470203470 \h </w:instrText>
      </w:r>
      <w:r>
        <w:rPr>
          <w:noProof/>
        </w:rPr>
      </w:r>
      <w:r>
        <w:rPr>
          <w:noProof/>
        </w:rPr>
        <w:fldChar w:fldCharType="separate"/>
      </w:r>
      <w:r w:rsidR="00E75998">
        <w:rPr>
          <w:noProof/>
        </w:rPr>
        <w:t>60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54 – Comando SQL para não parar o Serviço do Servidor MySQL</w:t>
      </w:r>
      <w:r>
        <w:rPr>
          <w:noProof/>
        </w:rPr>
        <w:tab/>
      </w:r>
      <w:r>
        <w:rPr>
          <w:noProof/>
        </w:rPr>
        <w:fldChar w:fldCharType="begin"/>
      </w:r>
      <w:r>
        <w:rPr>
          <w:noProof/>
        </w:rPr>
        <w:instrText xml:space="preserve"> PAGEREF _Toc470203471 \h </w:instrText>
      </w:r>
      <w:r>
        <w:rPr>
          <w:noProof/>
        </w:rPr>
      </w:r>
      <w:r>
        <w:rPr>
          <w:noProof/>
        </w:rPr>
        <w:fldChar w:fldCharType="separate"/>
      </w:r>
      <w:r w:rsidR="00E75998">
        <w:rPr>
          <w:noProof/>
        </w:rPr>
        <w:t>60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55 – Comando SQL para Garantir Privilégios à algum Usuário no Servidor MySQL tais como (para uma determinada database e todas tabelas, inserindo um novo usuário e senha)</w:t>
      </w:r>
      <w:r>
        <w:rPr>
          <w:noProof/>
        </w:rPr>
        <w:tab/>
      </w:r>
      <w:r>
        <w:rPr>
          <w:noProof/>
        </w:rPr>
        <w:fldChar w:fldCharType="begin"/>
      </w:r>
      <w:r>
        <w:rPr>
          <w:noProof/>
        </w:rPr>
        <w:instrText xml:space="preserve"> PAGEREF _Toc470203472 \h </w:instrText>
      </w:r>
      <w:r>
        <w:rPr>
          <w:noProof/>
        </w:rPr>
      </w:r>
      <w:r>
        <w:rPr>
          <w:noProof/>
        </w:rPr>
        <w:fldChar w:fldCharType="separate"/>
      </w:r>
      <w:r w:rsidR="00E75998">
        <w:rPr>
          <w:noProof/>
        </w:rPr>
        <w:t>60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56 – Comando SQL para não parar o Serviço do Servidor MySQL</w:t>
      </w:r>
      <w:r>
        <w:rPr>
          <w:noProof/>
        </w:rPr>
        <w:tab/>
      </w:r>
      <w:r>
        <w:rPr>
          <w:noProof/>
        </w:rPr>
        <w:fldChar w:fldCharType="begin"/>
      </w:r>
      <w:r>
        <w:rPr>
          <w:noProof/>
        </w:rPr>
        <w:instrText xml:space="preserve"> PAGEREF _Toc470203473 \h </w:instrText>
      </w:r>
      <w:r>
        <w:rPr>
          <w:noProof/>
        </w:rPr>
      </w:r>
      <w:r>
        <w:rPr>
          <w:noProof/>
        </w:rPr>
        <w:fldChar w:fldCharType="separate"/>
      </w:r>
      <w:r w:rsidR="00E75998">
        <w:rPr>
          <w:noProof/>
        </w:rPr>
        <w:t>60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57 – Comando SQL para Mostrar Usuários Cadastrados no Servidor MySQL</w:t>
      </w:r>
      <w:r>
        <w:rPr>
          <w:noProof/>
        </w:rPr>
        <w:tab/>
      </w:r>
      <w:r>
        <w:rPr>
          <w:noProof/>
        </w:rPr>
        <w:fldChar w:fldCharType="begin"/>
      </w:r>
      <w:r>
        <w:rPr>
          <w:noProof/>
        </w:rPr>
        <w:instrText xml:space="preserve"> PAGEREF _Toc470203474 \h </w:instrText>
      </w:r>
      <w:r>
        <w:rPr>
          <w:noProof/>
        </w:rPr>
      </w:r>
      <w:r>
        <w:rPr>
          <w:noProof/>
        </w:rPr>
        <w:fldChar w:fldCharType="separate"/>
      </w:r>
      <w:r w:rsidR="00E75998">
        <w:rPr>
          <w:noProof/>
        </w:rPr>
        <w:t>60</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58 – Comando SQL para Alterar um Usuário no Servidor MySQL</w:t>
      </w:r>
      <w:r>
        <w:rPr>
          <w:noProof/>
        </w:rPr>
        <w:tab/>
      </w:r>
      <w:r>
        <w:rPr>
          <w:noProof/>
        </w:rPr>
        <w:fldChar w:fldCharType="begin"/>
      </w:r>
      <w:r>
        <w:rPr>
          <w:noProof/>
        </w:rPr>
        <w:instrText xml:space="preserve"> PAGEREF _Toc470203475 \h </w:instrText>
      </w:r>
      <w:r>
        <w:rPr>
          <w:noProof/>
        </w:rPr>
      </w:r>
      <w:r>
        <w:rPr>
          <w:noProof/>
        </w:rPr>
        <w:fldChar w:fldCharType="separate"/>
      </w:r>
      <w:r w:rsidR="00E75998">
        <w:rPr>
          <w:noProof/>
        </w:rPr>
        <w:t>61</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59 – Com Usuário e Senha Definido no Servidor MySQL Podemos Configurar o Model da Aplicação JAVA</w:t>
      </w:r>
      <w:r>
        <w:rPr>
          <w:noProof/>
        </w:rPr>
        <w:tab/>
      </w:r>
      <w:r>
        <w:rPr>
          <w:noProof/>
        </w:rPr>
        <w:fldChar w:fldCharType="begin"/>
      </w:r>
      <w:r>
        <w:rPr>
          <w:noProof/>
        </w:rPr>
        <w:instrText xml:space="preserve"> PAGEREF _Toc470203476 \h </w:instrText>
      </w:r>
      <w:r>
        <w:rPr>
          <w:noProof/>
        </w:rPr>
      </w:r>
      <w:r>
        <w:rPr>
          <w:noProof/>
        </w:rPr>
        <w:fldChar w:fldCharType="separate"/>
      </w:r>
      <w:r w:rsidR="00E75998">
        <w:rPr>
          <w:noProof/>
        </w:rPr>
        <w:t>62</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60 – Tela de Login Logada com o Serviço do nosso Servidor MySQL</w:t>
      </w:r>
      <w:r>
        <w:rPr>
          <w:noProof/>
        </w:rPr>
        <w:tab/>
      </w:r>
      <w:r>
        <w:rPr>
          <w:noProof/>
        </w:rPr>
        <w:fldChar w:fldCharType="begin"/>
      </w:r>
      <w:r>
        <w:rPr>
          <w:noProof/>
        </w:rPr>
        <w:instrText xml:space="preserve"> PAGEREF _Toc470203477 \h </w:instrText>
      </w:r>
      <w:r>
        <w:rPr>
          <w:noProof/>
        </w:rPr>
      </w:r>
      <w:r>
        <w:rPr>
          <w:noProof/>
        </w:rPr>
        <w:fldChar w:fldCharType="separate"/>
      </w:r>
      <w:r w:rsidR="00E75998">
        <w:rPr>
          <w:noProof/>
        </w:rPr>
        <w:t>63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61 – Configurando a Imagem à Aparecer na Nossa Aplicação Referente a Conexão com o Servidor MySQL</w:t>
      </w:r>
      <w:r>
        <w:rPr>
          <w:noProof/>
        </w:rPr>
        <w:tab/>
      </w:r>
      <w:r>
        <w:rPr>
          <w:noProof/>
        </w:rPr>
        <w:fldChar w:fldCharType="begin"/>
      </w:r>
      <w:r>
        <w:rPr>
          <w:noProof/>
        </w:rPr>
        <w:instrText xml:space="preserve"> PAGEREF _Toc470203478 \h </w:instrText>
      </w:r>
      <w:r>
        <w:rPr>
          <w:noProof/>
        </w:rPr>
      </w:r>
      <w:r>
        <w:rPr>
          <w:noProof/>
        </w:rPr>
        <w:fldChar w:fldCharType="separate"/>
      </w:r>
      <w:r w:rsidR="00E75998">
        <w:rPr>
          <w:noProof/>
        </w:rPr>
        <w:t>63</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62 – Conexão Estabelecida com Sucesso</w:t>
      </w:r>
      <w:r>
        <w:rPr>
          <w:noProof/>
        </w:rPr>
        <w:tab/>
      </w:r>
      <w:r>
        <w:rPr>
          <w:noProof/>
        </w:rPr>
        <w:fldChar w:fldCharType="begin"/>
      </w:r>
      <w:r>
        <w:rPr>
          <w:noProof/>
        </w:rPr>
        <w:instrText xml:space="preserve"> PAGEREF _Toc470203479 \h </w:instrText>
      </w:r>
      <w:r>
        <w:rPr>
          <w:noProof/>
        </w:rPr>
      </w:r>
      <w:r>
        <w:rPr>
          <w:noProof/>
        </w:rPr>
        <w:fldChar w:fldCharType="separate"/>
      </w:r>
      <w:r w:rsidR="00E75998">
        <w:rPr>
          <w:noProof/>
        </w:rPr>
        <w:t>64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63 – Logando com outro Usuário</w:t>
      </w:r>
      <w:r>
        <w:rPr>
          <w:noProof/>
        </w:rPr>
        <w:tab/>
      </w:r>
      <w:r>
        <w:rPr>
          <w:noProof/>
        </w:rPr>
        <w:fldChar w:fldCharType="begin"/>
      </w:r>
      <w:r>
        <w:rPr>
          <w:noProof/>
        </w:rPr>
        <w:instrText xml:space="preserve"> PAGEREF _Toc470203480 \h </w:instrText>
      </w:r>
      <w:r>
        <w:rPr>
          <w:noProof/>
        </w:rPr>
      </w:r>
      <w:r>
        <w:rPr>
          <w:noProof/>
        </w:rPr>
        <w:fldChar w:fldCharType="separate"/>
      </w:r>
      <w:r w:rsidR="00E75998">
        <w:rPr>
          <w:noProof/>
        </w:rPr>
        <w:t>64</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64 – Comando SQL para fazer um Backup da sua Base de Dados no Servidor MySQL (indicando o caminho a ser gerado o doc .sql)</w:t>
      </w:r>
      <w:r>
        <w:rPr>
          <w:noProof/>
        </w:rPr>
        <w:tab/>
      </w:r>
      <w:r>
        <w:rPr>
          <w:noProof/>
        </w:rPr>
        <w:fldChar w:fldCharType="begin"/>
      </w:r>
      <w:r>
        <w:rPr>
          <w:noProof/>
        </w:rPr>
        <w:instrText xml:space="preserve"> PAGEREF _Toc470203481 \h </w:instrText>
      </w:r>
      <w:r>
        <w:rPr>
          <w:noProof/>
        </w:rPr>
      </w:r>
      <w:r>
        <w:rPr>
          <w:noProof/>
        </w:rPr>
        <w:fldChar w:fldCharType="separate"/>
      </w:r>
      <w:r w:rsidR="00E75998">
        <w:rPr>
          <w:noProof/>
        </w:rPr>
        <w:t>65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65 – Comando SQL para Criar uma Nova Base de Dados</w:t>
      </w:r>
      <w:r>
        <w:rPr>
          <w:noProof/>
        </w:rPr>
        <w:tab/>
      </w:r>
      <w:r>
        <w:rPr>
          <w:noProof/>
        </w:rPr>
        <w:fldChar w:fldCharType="begin"/>
      </w:r>
      <w:r>
        <w:rPr>
          <w:noProof/>
        </w:rPr>
        <w:instrText xml:space="preserve"> PAGEREF _Toc470203482 \h </w:instrText>
      </w:r>
      <w:r>
        <w:rPr>
          <w:noProof/>
        </w:rPr>
      </w:r>
      <w:r>
        <w:rPr>
          <w:noProof/>
        </w:rPr>
        <w:fldChar w:fldCharType="separate"/>
      </w:r>
      <w:r w:rsidR="00E75998">
        <w:rPr>
          <w:noProof/>
        </w:rPr>
        <w:t>65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66 – Comando SQL para Restaurar o Backup da sua Base de Dados no Servidor MySQL</w:t>
      </w:r>
      <w:r>
        <w:rPr>
          <w:noProof/>
        </w:rPr>
        <w:tab/>
      </w:r>
      <w:r>
        <w:rPr>
          <w:noProof/>
        </w:rPr>
        <w:fldChar w:fldCharType="begin"/>
      </w:r>
      <w:r>
        <w:rPr>
          <w:noProof/>
        </w:rPr>
        <w:instrText xml:space="preserve"> PAGEREF _Toc470203483 \h </w:instrText>
      </w:r>
      <w:r>
        <w:rPr>
          <w:noProof/>
        </w:rPr>
      </w:r>
      <w:r>
        <w:rPr>
          <w:noProof/>
        </w:rPr>
        <w:fldChar w:fldCharType="separate"/>
      </w:r>
      <w:r w:rsidR="00E75998">
        <w:rPr>
          <w:noProof/>
        </w:rPr>
        <w:t>65</w:t>
      </w:r>
      <w:r>
        <w:rPr>
          <w:noProof/>
        </w:rPr>
        <w:fldChar w:fldCharType="end"/>
      </w:r>
    </w:p>
    <w:p w:rsidR="00EE2255" w:rsidRDefault="00EE2255">
      <w:pPr>
        <w:pStyle w:val="ndicedeilustraes"/>
        <w:tabs>
          <w:tab w:val="right" w:leader="dot" w:pos="9061"/>
        </w:tabs>
        <w:rPr>
          <w:rFonts w:asciiTheme="minorHAnsi" w:eastAsiaTheme="minorEastAsia" w:hAnsiTheme="minorHAnsi"/>
          <w:noProof/>
          <w:sz w:val="22"/>
          <w:lang w:eastAsia="pt-BR"/>
        </w:rPr>
      </w:pPr>
      <w:r>
        <w:rPr>
          <w:noProof/>
        </w:rPr>
        <w:t>Figura 67 – Verificando na Ferramenta MySQL Workbench se a sua Base de Dados foi Restaurada com Sucesso</w:t>
      </w:r>
      <w:r>
        <w:rPr>
          <w:noProof/>
        </w:rPr>
        <w:tab/>
      </w:r>
      <w:r>
        <w:rPr>
          <w:noProof/>
        </w:rPr>
        <w:fldChar w:fldCharType="begin"/>
      </w:r>
      <w:r>
        <w:rPr>
          <w:noProof/>
        </w:rPr>
        <w:instrText xml:space="preserve"> PAGEREF _Toc470203484 \h </w:instrText>
      </w:r>
      <w:r>
        <w:rPr>
          <w:noProof/>
        </w:rPr>
      </w:r>
      <w:r>
        <w:rPr>
          <w:noProof/>
        </w:rPr>
        <w:fldChar w:fldCharType="separate"/>
      </w:r>
      <w:r w:rsidR="00E75998">
        <w:rPr>
          <w:noProof/>
        </w:rPr>
        <w:t>66</w:t>
      </w:r>
      <w:r>
        <w:rPr>
          <w:noProof/>
        </w:rPr>
        <w:fldChar w:fldCharType="end"/>
      </w:r>
    </w:p>
    <w:p w:rsidR="004F41B8" w:rsidRDefault="00AC199B">
      <w:pPr>
        <w:pStyle w:val="ndicedefiguras1"/>
        <w:tabs>
          <w:tab w:val="right" w:leader="dot" w:pos="9071"/>
        </w:tabs>
      </w:pPr>
      <w:r>
        <w:fldChar w:fldCharType="end"/>
      </w:r>
    </w:p>
    <w:p w:rsidR="004F41B8" w:rsidRDefault="004F41B8">
      <w:pPr>
        <w:spacing w:line="276" w:lineRule="auto"/>
        <w:ind w:firstLine="0"/>
        <w:rPr>
          <w:rFonts w:eastAsia="Times New Roman" w:cs="Times New Roman"/>
          <w:b/>
          <w:bCs/>
          <w:caps/>
          <w:szCs w:val="24"/>
        </w:rPr>
      </w:pPr>
    </w:p>
    <w:p w:rsidR="004F41B8" w:rsidRDefault="006408FF">
      <w:pPr>
        <w:spacing w:line="276" w:lineRule="auto"/>
        <w:ind w:firstLine="0"/>
        <w:jc w:val="center"/>
        <w:rPr>
          <w:rFonts w:eastAsia="Times New Roman" w:cs="Times New Roman"/>
          <w:b/>
          <w:bCs/>
          <w:caps/>
          <w:szCs w:val="24"/>
        </w:rPr>
      </w:pPr>
      <w:r>
        <w:br w:type="page"/>
      </w:r>
    </w:p>
    <w:p w:rsidR="004F41B8" w:rsidRDefault="006408FF">
      <w:pPr>
        <w:spacing w:after="567" w:line="276" w:lineRule="auto"/>
        <w:ind w:firstLine="0"/>
        <w:jc w:val="center"/>
        <w:rPr>
          <w:rFonts w:eastAsia="Times New Roman" w:cs="Times New Roman"/>
          <w:b/>
          <w:bCs/>
          <w:caps/>
          <w:szCs w:val="24"/>
        </w:rPr>
      </w:pPr>
      <w:r>
        <w:rPr>
          <w:rFonts w:eastAsia="Times New Roman" w:cs="Times New Roman"/>
          <w:b/>
          <w:bCs/>
          <w:caps/>
          <w:szCs w:val="24"/>
        </w:rPr>
        <w:lastRenderedPageBreak/>
        <w:t>LISTA DE TABELAS</w:t>
      </w:r>
    </w:p>
    <w:p w:rsidR="00EE2255" w:rsidRDefault="00AC199B">
      <w:pPr>
        <w:pStyle w:val="ndicedeilustraes"/>
        <w:tabs>
          <w:tab w:val="right" w:leader="dot" w:pos="9061"/>
        </w:tabs>
        <w:rPr>
          <w:rFonts w:asciiTheme="minorHAnsi" w:eastAsiaTheme="minorEastAsia" w:hAnsiTheme="minorHAnsi"/>
          <w:noProof/>
          <w:sz w:val="22"/>
          <w:lang w:eastAsia="pt-BR"/>
        </w:rPr>
      </w:pPr>
      <w:r>
        <w:fldChar w:fldCharType="begin"/>
      </w:r>
      <w:r w:rsidR="006408FF">
        <w:instrText>TOC \c "Tabela"</w:instrText>
      </w:r>
      <w:r>
        <w:fldChar w:fldCharType="separate"/>
      </w:r>
      <w:r w:rsidR="00EE2255">
        <w:rPr>
          <w:noProof/>
        </w:rPr>
        <w:t>Tabela1 - Cronograma de Construção do Projeto</w:t>
      </w:r>
      <w:r w:rsidR="00EE2255">
        <w:rPr>
          <w:noProof/>
        </w:rPr>
        <w:tab/>
      </w:r>
      <w:r w:rsidR="00EE2255">
        <w:rPr>
          <w:noProof/>
        </w:rPr>
        <w:fldChar w:fldCharType="begin"/>
      </w:r>
      <w:r w:rsidR="00EE2255">
        <w:rPr>
          <w:noProof/>
        </w:rPr>
        <w:instrText xml:space="preserve"> PAGEREF _Toc470203485 \h </w:instrText>
      </w:r>
      <w:r w:rsidR="00EE2255">
        <w:rPr>
          <w:noProof/>
        </w:rPr>
      </w:r>
      <w:r w:rsidR="00EE2255">
        <w:rPr>
          <w:noProof/>
        </w:rPr>
        <w:fldChar w:fldCharType="separate"/>
      </w:r>
      <w:r w:rsidR="00E75998">
        <w:rPr>
          <w:noProof/>
        </w:rPr>
        <w:t>45</w:t>
      </w:r>
      <w:r w:rsidR="00EE2255">
        <w:rPr>
          <w:noProof/>
        </w:rPr>
        <w:fldChar w:fldCharType="end"/>
      </w:r>
    </w:p>
    <w:p w:rsidR="004F41B8" w:rsidRDefault="00AC199B">
      <w:pPr>
        <w:pStyle w:val="ndicedetabelas1"/>
        <w:tabs>
          <w:tab w:val="right" w:leader="dot" w:pos="9071"/>
        </w:tabs>
      </w:pPr>
      <w:r>
        <w:fldChar w:fldCharType="end"/>
      </w:r>
    </w:p>
    <w:p w:rsidR="004F41B8" w:rsidRDefault="006408FF">
      <w:pPr>
        <w:spacing w:line="276" w:lineRule="auto"/>
        <w:ind w:firstLine="0"/>
      </w:pPr>
      <w:r>
        <w:br w:type="page"/>
      </w:r>
    </w:p>
    <w:p w:rsidR="004F41B8" w:rsidRDefault="006408FF">
      <w:pPr>
        <w:jc w:val="center"/>
        <w:rPr>
          <w:b/>
          <w:szCs w:val="24"/>
        </w:rPr>
      </w:pPr>
      <w:r>
        <w:rPr>
          <w:b/>
          <w:szCs w:val="24"/>
        </w:rPr>
        <w:lastRenderedPageBreak/>
        <w:t>SUMÁRIO</w:t>
      </w:r>
    </w:p>
    <w:p w:rsidR="00EE2255" w:rsidRDefault="00AC199B">
      <w:pPr>
        <w:pStyle w:val="Sumrio1"/>
        <w:tabs>
          <w:tab w:val="right" w:leader="dot" w:pos="9061"/>
        </w:tabs>
        <w:rPr>
          <w:rFonts w:asciiTheme="minorHAnsi" w:eastAsiaTheme="minorEastAsia" w:hAnsiTheme="minorHAnsi"/>
          <w:noProof/>
          <w:sz w:val="22"/>
          <w:lang w:eastAsia="pt-BR"/>
        </w:rPr>
      </w:pPr>
      <w:r>
        <w:fldChar w:fldCharType="begin"/>
      </w:r>
      <w:r w:rsidR="007F188D">
        <w:instrText xml:space="preserve"> TOC \o "2-4" \h \z \u \t "Título 1;1" </w:instrText>
      </w:r>
      <w:r>
        <w:fldChar w:fldCharType="separate"/>
      </w:r>
      <w:hyperlink w:anchor="_Toc470203539" w:history="1"/>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40" w:history="1">
        <w:r w:rsidR="00EE2255" w:rsidRPr="00EE2255">
          <w:t xml:space="preserve"> </w:t>
        </w:r>
        <w:r w:rsidR="00EE2255" w:rsidRPr="00EE2255">
          <w:rPr>
            <w:rStyle w:val="Hyperlink"/>
            <w:noProof/>
          </w:rPr>
          <w:t>CAPÍTULO</w:t>
        </w:r>
        <w:r w:rsidR="00EE2255" w:rsidRPr="00C5459C">
          <w:rPr>
            <w:rStyle w:val="Hyperlink"/>
            <w:noProof/>
          </w:rPr>
          <w:t xml:space="preserve"> 1</w:t>
        </w:r>
        <w:r w:rsidR="00EE2255">
          <w:rPr>
            <w:noProof/>
            <w:webHidden/>
          </w:rPr>
          <w:tab/>
        </w:r>
        <w:r w:rsidR="00EE2255">
          <w:rPr>
            <w:noProof/>
            <w:webHidden/>
          </w:rPr>
          <w:fldChar w:fldCharType="begin"/>
        </w:r>
        <w:r w:rsidR="00EE2255">
          <w:rPr>
            <w:noProof/>
            <w:webHidden/>
          </w:rPr>
          <w:instrText xml:space="preserve"> PAGEREF _Toc470203540 \h </w:instrText>
        </w:r>
        <w:r w:rsidR="00EE2255">
          <w:rPr>
            <w:noProof/>
            <w:webHidden/>
          </w:rPr>
        </w:r>
        <w:r w:rsidR="00EE2255">
          <w:rPr>
            <w:noProof/>
            <w:webHidden/>
          </w:rPr>
          <w:fldChar w:fldCharType="separate"/>
        </w:r>
        <w:r w:rsidR="00E75998">
          <w:rPr>
            <w:noProof/>
            <w:webHidden/>
          </w:rPr>
          <w:t>15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41" w:history="1">
        <w:r w:rsidR="00EE2255" w:rsidRPr="00C5459C">
          <w:rPr>
            <w:rStyle w:val="Hyperlink"/>
            <w:noProof/>
          </w:rPr>
          <w:t>Motivação</w:t>
        </w:r>
        <w:r w:rsidR="00EE2255">
          <w:rPr>
            <w:noProof/>
            <w:webHidden/>
          </w:rPr>
          <w:tab/>
        </w:r>
        <w:r w:rsidR="00EE2255">
          <w:rPr>
            <w:noProof/>
            <w:webHidden/>
          </w:rPr>
          <w:fldChar w:fldCharType="begin"/>
        </w:r>
        <w:r w:rsidR="00EE2255">
          <w:rPr>
            <w:noProof/>
            <w:webHidden/>
          </w:rPr>
          <w:instrText xml:space="preserve"> PAGEREF _Toc470203541 \h </w:instrText>
        </w:r>
        <w:r w:rsidR="00EE2255">
          <w:rPr>
            <w:noProof/>
            <w:webHidden/>
          </w:rPr>
        </w:r>
        <w:r w:rsidR="00EE2255">
          <w:rPr>
            <w:noProof/>
            <w:webHidden/>
          </w:rPr>
          <w:fldChar w:fldCharType="separate"/>
        </w:r>
        <w:r w:rsidR="00E75998">
          <w:rPr>
            <w:noProof/>
            <w:webHidden/>
          </w:rPr>
          <w:t>15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42" w:history="1">
        <w:r w:rsidR="00EE2255" w:rsidRPr="00C5459C">
          <w:rPr>
            <w:rStyle w:val="Hyperlink"/>
            <w:noProof/>
          </w:rPr>
          <w:t>Objetivo</w:t>
        </w:r>
        <w:r w:rsidR="00EE2255">
          <w:rPr>
            <w:noProof/>
            <w:webHidden/>
          </w:rPr>
          <w:tab/>
        </w:r>
        <w:r w:rsidR="00EE2255">
          <w:rPr>
            <w:noProof/>
            <w:webHidden/>
          </w:rPr>
          <w:fldChar w:fldCharType="begin"/>
        </w:r>
        <w:r w:rsidR="00EE2255">
          <w:rPr>
            <w:noProof/>
            <w:webHidden/>
          </w:rPr>
          <w:instrText xml:space="preserve"> PAGEREF _Toc470203542 \h </w:instrText>
        </w:r>
        <w:r w:rsidR="00EE2255">
          <w:rPr>
            <w:noProof/>
            <w:webHidden/>
          </w:rPr>
        </w:r>
        <w:r w:rsidR="00EE2255">
          <w:rPr>
            <w:noProof/>
            <w:webHidden/>
          </w:rPr>
          <w:fldChar w:fldCharType="separate"/>
        </w:r>
        <w:r w:rsidR="00E75998">
          <w:rPr>
            <w:noProof/>
            <w:webHidden/>
          </w:rPr>
          <w:t>17</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43" w:history="1">
        <w:r w:rsidR="00EE2255" w:rsidRPr="00C5459C">
          <w:rPr>
            <w:rStyle w:val="Hyperlink"/>
            <w:noProof/>
          </w:rPr>
          <w:t>CAPÍTULO 2</w:t>
        </w:r>
        <w:r w:rsidR="00EE2255">
          <w:rPr>
            <w:noProof/>
            <w:webHidden/>
          </w:rPr>
          <w:tab/>
        </w:r>
        <w:r w:rsidR="00EE2255">
          <w:rPr>
            <w:noProof/>
            <w:webHidden/>
          </w:rPr>
          <w:fldChar w:fldCharType="begin"/>
        </w:r>
        <w:r w:rsidR="00EE2255">
          <w:rPr>
            <w:noProof/>
            <w:webHidden/>
          </w:rPr>
          <w:instrText xml:space="preserve"> PAGEREF _Toc470203543 \h </w:instrText>
        </w:r>
        <w:r w:rsidR="00EE2255">
          <w:rPr>
            <w:noProof/>
            <w:webHidden/>
          </w:rPr>
        </w:r>
        <w:r w:rsidR="00EE2255">
          <w:rPr>
            <w:noProof/>
            <w:webHidden/>
          </w:rPr>
          <w:fldChar w:fldCharType="separate"/>
        </w:r>
        <w:r w:rsidR="00E75998">
          <w:rPr>
            <w:noProof/>
            <w:webHidden/>
          </w:rPr>
          <w:t>18</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44" w:history="1">
        <w:r w:rsidR="00EE2255" w:rsidRPr="00C5459C">
          <w:rPr>
            <w:rStyle w:val="Hyperlink"/>
            <w:noProof/>
          </w:rPr>
          <w:t>Tecnologias Utilizadas</w:t>
        </w:r>
        <w:r w:rsidR="00EE2255">
          <w:rPr>
            <w:noProof/>
            <w:webHidden/>
          </w:rPr>
          <w:tab/>
        </w:r>
        <w:r w:rsidR="00EE2255">
          <w:rPr>
            <w:noProof/>
            <w:webHidden/>
          </w:rPr>
          <w:fldChar w:fldCharType="begin"/>
        </w:r>
        <w:r w:rsidR="00EE2255">
          <w:rPr>
            <w:noProof/>
            <w:webHidden/>
          </w:rPr>
          <w:instrText xml:space="preserve"> PAGEREF _Toc470203544 \h </w:instrText>
        </w:r>
        <w:r w:rsidR="00EE2255">
          <w:rPr>
            <w:noProof/>
            <w:webHidden/>
          </w:rPr>
        </w:r>
        <w:r w:rsidR="00EE2255">
          <w:rPr>
            <w:noProof/>
            <w:webHidden/>
          </w:rPr>
          <w:fldChar w:fldCharType="separate"/>
        </w:r>
        <w:r w:rsidR="00E75998">
          <w:rPr>
            <w:noProof/>
            <w:webHidden/>
          </w:rPr>
          <w:t>18</w:t>
        </w:r>
        <w:r w:rsidR="00EE2255">
          <w:rPr>
            <w:noProof/>
            <w:webHidden/>
          </w:rPr>
          <w:fldChar w:fldCharType="end"/>
        </w:r>
      </w:hyperlink>
    </w:p>
    <w:p w:rsidR="00EE2255" w:rsidRDefault="00E64931">
      <w:pPr>
        <w:pStyle w:val="Sumrio4"/>
        <w:tabs>
          <w:tab w:val="right" w:leader="dot" w:pos="9061"/>
        </w:tabs>
        <w:rPr>
          <w:noProof/>
        </w:rPr>
      </w:pPr>
      <w:hyperlink w:anchor="_Toc470203545" w:history="1">
        <w:r w:rsidR="00EE2255" w:rsidRPr="00C5459C">
          <w:rPr>
            <w:rStyle w:val="Hyperlink"/>
            <w:noProof/>
          </w:rPr>
          <w:t>MYSQL WORKBENCH</w:t>
        </w:r>
        <w:r w:rsidR="00EE2255">
          <w:rPr>
            <w:noProof/>
            <w:webHidden/>
          </w:rPr>
          <w:tab/>
        </w:r>
        <w:r w:rsidR="00EE2255">
          <w:rPr>
            <w:noProof/>
            <w:webHidden/>
          </w:rPr>
          <w:fldChar w:fldCharType="begin"/>
        </w:r>
        <w:r w:rsidR="00EE2255">
          <w:rPr>
            <w:noProof/>
            <w:webHidden/>
          </w:rPr>
          <w:instrText xml:space="preserve"> PAGEREF _Toc470203545 \h </w:instrText>
        </w:r>
        <w:r w:rsidR="00EE2255">
          <w:rPr>
            <w:noProof/>
            <w:webHidden/>
          </w:rPr>
        </w:r>
        <w:r w:rsidR="00EE2255">
          <w:rPr>
            <w:noProof/>
            <w:webHidden/>
          </w:rPr>
          <w:fldChar w:fldCharType="separate"/>
        </w:r>
        <w:r w:rsidR="00E75998">
          <w:rPr>
            <w:noProof/>
            <w:webHidden/>
          </w:rPr>
          <w:t>18</w:t>
        </w:r>
        <w:r w:rsidR="00EE2255">
          <w:rPr>
            <w:noProof/>
            <w:webHidden/>
          </w:rPr>
          <w:fldChar w:fldCharType="end"/>
        </w:r>
      </w:hyperlink>
    </w:p>
    <w:p w:rsidR="00EE2255" w:rsidRDefault="00E64931">
      <w:pPr>
        <w:pStyle w:val="Sumrio4"/>
        <w:tabs>
          <w:tab w:val="right" w:leader="dot" w:pos="9061"/>
        </w:tabs>
        <w:rPr>
          <w:noProof/>
        </w:rPr>
      </w:pPr>
      <w:hyperlink w:anchor="_Toc470203546" w:history="1">
        <w:r w:rsidR="00EE2255" w:rsidRPr="00C5459C">
          <w:rPr>
            <w:rStyle w:val="Hyperlink"/>
            <w:noProof/>
          </w:rPr>
          <w:t>Netbeans IDE 8.1</w:t>
        </w:r>
        <w:r w:rsidR="00EE2255">
          <w:rPr>
            <w:noProof/>
            <w:webHidden/>
          </w:rPr>
          <w:tab/>
        </w:r>
        <w:r w:rsidR="00EE2255">
          <w:rPr>
            <w:noProof/>
            <w:webHidden/>
          </w:rPr>
          <w:fldChar w:fldCharType="begin"/>
        </w:r>
        <w:r w:rsidR="00EE2255">
          <w:rPr>
            <w:noProof/>
            <w:webHidden/>
          </w:rPr>
          <w:instrText xml:space="preserve"> PAGEREF _Toc470203546 \h </w:instrText>
        </w:r>
        <w:r w:rsidR="00EE2255">
          <w:rPr>
            <w:noProof/>
            <w:webHidden/>
          </w:rPr>
        </w:r>
        <w:r w:rsidR="00EE2255">
          <w:rPr>
            <w:noProof/>
            <w:webHidden/>
          </w:rPr>
          <w:fldChar w:fldCharType="separate"/>
        </w:r>
        <w:r w:rsidR="00E75998">
          <w:rPr>
            <w:noProof/>
            <w:webHidden/>
          </w:rPr>
          <w:t>18</w:t>
        </w:r>
        <w:r w:rsidR="00EE2255">
          <w:rPr>
            <w:noProof/>
            <w:webHidden/>
          </w:rPr>
          <w:fldChar w:fldCharType="end"/>
        </w:r>
      </w:hyperlink>
    </w:p>
    <w:p w:rsidR="00EE2255" w:rsidRDefault="00E64931">
      <w:pPr>
        <w:pStyle w:val="Sumrio4"/>
        <w:tabs>
          <w:tab w:val="right" w:leader="dot" w:pos="9061"/>
        </w:tabs>
        <w:rPr>
          <w:noProof/>
        </w:rPr>
      </w:pPr>
      <w:hyperlink w:anchor="_Toc470203547" w:history="1">
        <w:r w:rsidR="00EE2255" w:rsidRPr="00C5459C">
          <w:rPr>
            <w:rStyle w:val="Hyperlink"/>
            <w:noProof/>
          </w:rPr>
          <w:t>Linguagem JAVA</w:t>
        </w:r>
        <w:r w:rsidR="00EE2255">
          <w:rPr>
            <w:noProof/>
            <w:webHidden/>
          </w:rPr>
          <w:tab/>
        </w:r>
        <w:r w:rsidR="00EE2255">
          <w:rPr>
            <w:noProof/>
            <w:webHidden/>
          </w:rPr>
          <w:fldChar w:fldCharType="begin"/>
        </w:r>
        <w:r w:rsidR="00EE2255">
          <w:rPr>
            <w:noProof/>
            <w:webHidden/>
          </w:rPr>
          <w:instrText xml:space="preserve"> PAGEREF _Toc470203547 \h </w:instrText>
        </w:r>
        <w:r w:rsidR="00EE2255">
          <w:rPr>
            <w:noProof/>
            <w:webHidden/>
          </w:rPr>
        </w:r>
        <w:r w:rsidR="00EE2255">
          <w:rPr>
            <w:noProof/>
            <w:webHidden/>
          </w:rPr>
          <w:fldChar w:fldCharType="separate"/>
        </w:r>
        <w:r w:rsidR="00E75998">
          <w:rPr>
            <w:noProof/>
            <w:webHidden/>
          </w:rPr>
          <w:t>19</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48" w:history="1">
        <w:r w:rsidR="00EE2255" w:rsidRPr="00C5459C">
          <w:rPr>
            <w:rStyle w:val="Hyperlink"/>
            <w:noProof/>
            <w:lang w:eastAsia="pt-BR"/>
          </w:rPr>
          <w:t>Estação de Trabalho</w:t>
        </w:r>
        <w:r w:rsidR="00EE2255">
          <w:rPr>
            <w:noProof/>
            <w:webHidden/>
          </w:rPr>
          <w:tab/>
        </w:r>
        <w:r w:rsidR="00EE2255">
          <w:rPr>
            <w:noProof/>
            <w:webHidden/>
          </w:rPr>
          <w:fldChar w:fldCharType="begin"/>
        </w:r>
        <w:r w:rsidR="00EE2255">
          <w:rPr>
            <w:noProof/>
            <w:webHidden/>
          </w:rPr>
          <w:instrText xml:space="preserve"> PAGEREF _Toc470203548 \h </w:instrText>
        </w:r>
        <w:r w:rsidR="00EE2255">
          <w:rPr>
            <w:noProof/>
            <w:webHidden/>
          </w:rPr>
        </w:r>
        <w:r w:rsidR="00EE2255">
          <w:rPr>
            <w:noProof/>
            <w:webHidden/>
          </w:rPr>
          <w:fldChar w:fldCharType="separate"/>
        </w:r>
        <w:r w:rsidR="00E75998">
          <w:rPr>
            <w:noProof/>
            <w:webHidden/>
          </w:rPr>
          <w:t>21</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49" w:history="1">
        <w:r w:rsidR="00EE2255" w:rsidRPr="00C5459C">
          <w:rPr>
            <w:rStyle w:val="Hyperlink"/>
            <w:noProof/>
            <w:lang w:eastAsia="pt-BR"/>
          </w:rPr>
          <w:t>Ambiente de Desenvolvimento</w:t>
        </w:r>
        <w:r w:rsidR="00EE2255">
          <w:rPr>
            <w:noProof/>
            <w:webHidden/>
          </w:rPr>
          <w:tab/>
        </w:r>
        <w:r w:rsidR="00EE2255">
          <w:rPr>
            <w:noProof/>
            <w:webHidden/>
          </w:rPr>
          <w:fldChar w:fldCharType="begin"/>
        </w:r>
        <w:r w:rsidR="00EE2255">
          <w:rPr>
            <w:noProof/>
            <w:webHidden/>
          </w:rPr>
          <w:instrText xml:space="preserve"> PAGEREF _Toc470203549 \h </w:instrText>
        </w:r>
        <w:r w:rsidR="00EE2255">
          <w:rPr>
            <w:noProof/>
            <w:webHidden/>
          </w:rPr>
        </w:r>
        <w:r w:rsidR="00EE2255">
          <w:rPr>
            <w:noProof/>
            <w:webHidden/>
          </w:rPr>
          <w:fldChar w:fldCharType="separate"/>
        </w:r>
        <w:r w:rsidR="00E75998">
          <w:rPr>
            <w:noProof/>
            <w:webHidden/>
          </w:rPr>
          <w:t>21</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50" w:history="1">
        <w:r w:rsidR="00EE2255" w:rsidRPr="00EE2255">
          <w:t xml:space="preserve"> </w:t>
        </w:r>
        <w:r w:rsidR="00EE2255" w:rsidRPr="00EE2255">
          <w:rPr>
            <w:rStyle w:val="Hyperlink"/>
            <w:noProof/>
          </w:rPr>
          <w:t>CAPÍTULO</w:t>
        </w:r>
        <w:r w:rsidR="00EE2255" w:rsidRPr="00C5459C">
          <w:rPr>
            <w:rStyle w:val="Hyperlink"/>
            <w:noProof/>
          </w:rPr>
          <w:t xml:space="preserve"> 3</w:t>
        </w:r>
        <w:r w:rsidR="00EE2255">
          <w:rPr>
            <w:noProof/>
            <w:webHidden/>
          </w:rPr>
          <w:tab/>
        </w:r>
        <w:r w:rsidR="00EE2255">
          <w:rPr>
            <w:noProof/>
            <w:webHidden/>
          </w:rPr>
          <w:fldChar w:fldCharType="begin"/>
        </w:r>
        <w:r w:rsidR="00EE2255">
          <w:rPr>
            <w:noProof/>
            <w:webHidden/>
          </w:rPr>
          <w:instrText xml:space="preserve"> PAGEREF _Toc470203550 \h </w:instrText>
        </w:r>
        <w:r w:rsidR="00EE2255">
          <w:rPr>
            <w:noProof/>
            <w:webHidden/>
          </w:rPr>
        </w:r>
        <w:r w:rsidR="00EE2255">
          <w:rPr>
            <w:noProof/>
            <w:webHidden/>
          </w:rPr>
          <w:fldChar w:fldCharType="separate"/>
        </w:r>
        <w:r w:rsidR="00E75998">
          <w:rPr>
            <w:noProof/>
            <w:webHidden/>
          </w:rPr>
          <w:t>22</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1" w:history="1">
        <w:r w:rsidR="00EE2255" w:rsidRPr="00C5459C">
          <w:rPr>
            <w:rStyle w:val="Hyperlink"/>
            <w:noProof/>
          </w:rPr>
          <w:t>Tela Login</w:t>
        </w:r>
        <w:r w:rsidR="00EE2255">
          <w:rPr>
            <w:noProof/>
            <w:webHidden/>
          </w:rPr>
          <w:tab/>
        </w:r>
        <w:r w:rsidR="00EE2255">
          <w:rPr>
            <w:noProof/>
            <w:webHidden/>
          </w:rPr>
          <w:fldChar w:fldCharType="begin"/>
        </w:r>
        <w:r w:rsidR="00EE2255">
          <w:rPr>
            <w:noProof/>
            <w:webHidden/>
          </w:rPr>
          <w:instrText xml:space="preserve"> PAGEREF _Toc470203551 \h </w:instrText>
        </w:r>
        <w:r w:rsidR="00EE2255">
          <w:rPr>
            <w:noProof/>
            <w:webHidden/>
          </w:rPr>
        </w:r>
        <w:r w:rsidR="00EE2255">
          <w:rPr>
            <w:noProof/>
            <w:webHidden/>
          </w:rPr>
          <w:fldChar w:fldCharType="separate"/>
        </w:r>
        <w:r w:rsidR="00E75998">
          <w:rPr>
            <w:noProof/>
            <w:webHidden/>
          </w:rPr>
          <w:t>22</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2" w:history="1">
        <w:r w:rsidR="00EE2255" w:rsidRPr="00C5459C">
          <w:rPr>
            <w:rStyle w:val="Hyperlink"/>
            <w:noProof/>
          </w:rPr>
          <w:t>Tela Principal</w:t>
        </w:r>
        <w:r w:rsidR="00EE2255">
          <w:rPr>
            <w:noProof/>
            <w:webHidden/>
          </w:rPr>
          <w:tab/>
        </w:r>
        <w:r w:rsidR="00EE2255">
          <w:rPr>
            <w:noProof/>
            <w:webHidden/>
          </w:rPr>
          <w:fldChar w:fldCharType="begin"/>
        </w:r>
        <w:r w:rsidR="00EE2255">
          <w:rPr>
            <w:noProof/>
            <w:webHidden/>
          </w:rPr>
          <w:instrText xml:space="preserve"> PAGEREF _Toc470203552 \h </w:instrText>
        </w:r>
        <w:r w:rsidR="00EE2255">
          <w:rPr>
            <w:noProof/>
            <w:webHidden/>
          </w:rPr>
        </w:r>
        <w:r w:rsidR="00EE2255">
          <w:rPr>
            <w:noProof/>
            <w:webHidden/>
          </w:rPr>
          <w:fldChar w:fldCharType="separate"/>
        </w:r>
        <w:r w:rsidR="00E75998">
          <w:rPr>
            <w:noProof/>
            <w:webHidden/>
          </w:rPr>
          <w:t>23</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3" w:history="1">
        <w:r w:rsidR="00EE2255" w:rsidRPr="00C5459C">
          <w:rPr>
            <w:rStyle w:val="Hyperlink"/>
            <w:noProof/>
          </w:rPr>
          <w:t>Cadastro da Empresa</w:t>
        </w:r>
        <w:r w:rsidR="00EE2255">
          <w:rPr>
            <w:noProof/>
            <w:webHidden/>
          </w:rPr>
          <w:tab/>
        </w:r>
        <w:r w:rsidR="00EE2255">
          <w:rPr>
            <w:noProof/>
            <w:webHidden/>
          </w:rPr>
          <w:fldChar w:fldCharType="begin"/>
        </w:r>
        <w:r w:rsidR="00EE2255">
          <w:rPr>
            <w:noProof/>
            <w:webHidden/>
          </w:rPr>
          <w:instrText xml:space="preserve"> PAGEREF _Toc470203553 \h </w:instrText>
        </w:r>
        <w:r w:rsidR="00EE2255">
          <w:rPr>
            <w:noProof/>
            <w:webHidden/>
          </w:rPr>
        </w:r>
        <w:r w:rsidR="00EE2255">
          <w:rPr>
            <w:noProof/>
            <w:webHidden/>
          </w:rPr>
          <w:fldChar w:fldCharType="separate"/>
        </w:r>
        <w:r w:rsidR="00E75998">
          <w:rPr>
            <w:noProof/>
            <w:webHidden/>
          </w:rPr>
          <w:t>25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4" w:history="1">
        <w:r w:rsidR="00EE2255" w:rsidRPr="00C5459C">
          <w:rPr>
            <w:rStyle w:val="Hyperlink"/>
            <w:noProof/>
          </w:rPr>
          <w:t>Cadastro de Vagas</w:t>
        </w:r>
        <w:r w:rsidR="00EE2255">
          <w:rPr>
            <w:noProof/>
            <w:webHidden/>
          </w:rPr>
          <w:tab/>
        </w:r>
        <w:r w:rsidR="00EE2255">
          <w:rPr>
            <w:noProof/>
            <w:webHidden/>
          </w:rPr>
          <w:fldChar w:fldCharType="begin"/>
        </w:r>
        <w:r w:rsidR="00EE2255">
          <w:rPr>
            <w:noProof/>
            <w:webHidden/>
          </w:rPr>
          <w:instrText xml:space="preserve"> PAGEREF _Toc470203554 \h </w:instrText>
        </w:r>
        <w:r w:rsidR="00EE2255">
          <w:rPr>
            <w:noProof/>
            <w:webHidden/>
          </w:rPr>
        </w:r>
        <w:r w:rsidR="00EE2255">
          <w:rPr>
            <w:noProof/>
            <w:webHidden/>
          </w:rPr>
          <w:fldChar w:fldCharType="separate"/>
        </w:r>
        <w:r w:rsidR="00E75998">
          <w:rPr>
            <w:noProof/>
            <w:webHidden/>
          </w:rPr>
          <w:t>27</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5" w:history="1">
        <w:r w:rsidR="00EE2255" w:rsidRPr="00C5459C">
          <w:rPr>
            <w:rStyle w:val="Hyperlink"/>
            <w:noProof/>
          </w:rPr>
          <w:t>Cadastro de Alunos</w:t>
        </w:r>
        <w:r w:rsidR="00EE2255">
          <w:rPr>
            <w:noProof/>
            <w:webHidden/>
          </w:rPr>
          <w:tab/>
        </w:r>
        <w:r w:rsidR="00EE2255">
          <w:rPr>
            <w:noProof/>
            <w:webHidden/>
          </w:rPr>
          <w:fldChar w:fldCharType="begin"/>
        </w:r>
        <w:r w:rsidR="00EE2255">
          <w:rPr>
            <w:noProof/>
            <w:webHidden/>
          </w:rPr>
          <w:instrText xml:space="preserve"> PAGEREF _Toc470203555 \h </w:instrText>
        </w:r>
        <w:r w:rsidR="00EE2255">
          <w:rPr>
            <w:noProof/>
            <w:webHidden/>
          </w:rPr>
        </w:r>
        <w:r w:rsidR="00EE2255">
          <w:rPr>
            <w:noProof/>
            <w:webHidden/>
          </w:rPr>
          <w:fldChar w:fldCharType="separate"/>
        </w:r>
        <w:r w:rsidR="00E75998">
          <w:rPr>
            <w:noProof/>
            <w:webHidden/>
          </w:rPr>
          <w:t>29</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6" w:history="1">
        <w:r w:rsidR="00EE2255" w:rsidRPr="00C5459C">
          <w:rPr>
            <w:rStyle w:val="Hyperlink"/>
            <w:noProof/>
          </w:rPr>
          <w:t>Cadastro de Usuários</w:t>
        </w:r>
        <w:r w:rsidR="00EE2255">
          <w:rPr>
            <w:noProof/>
            <w:webHidden/>
          </w:rPr>
          <w:tab/>
        </w:r>
        <w:r w:rsidR="00EE2255">
          <w:rPr>
            <w:noProof/>
            <w:webHidden/>
          </w:rPr>
          <w:fldChar w:fldCharType="begin"/>
        </w:r>
        <w:r w:rsidR="00EE2255">
          <w:rPr>
            <w:noProof/>
            <w:webHidden/>
          </w:rPr>
          <w:instrText xml:space="preserve"> PAGEREF _Toc470203556 \h </w:instrText>
        </w:r>
        <w:r w:rsidR="00EE2255">
          <w:rPr>
            <w:noProof/>
            <w:webHidden/>
          </w:rPr>
        </w:r>
        <w:r w:rsidR="00EE2255">
          <w:rPr>
            <w:noProof/>
            <w:webHidden/>
          </w:rPr>
          <w:fldChar w:fldCharType="separate"/>
        </w:r>
        <w:r w:rsidR="00E75998">
          <w:rPr>
            <w:noProof/>
            <w:webHidden/>
          </w:rPr>
          <w:t>31</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7" w:history="1">
        <w:r w:rsidR="00EE2255" w:rsidRPr="00C5459C">
          <w:rPr>
            <w:rStyle w:val="Hyperlink"/>
            <w:noProof/>
          </w:rPr>
          <w:t>Cadastro de Encaminhamento</w:t>
        </w:r>
        <w:r w:rsidR="00EE2255">
          <w:rPr>
            <w:noProof/>
            <w:webHidden/>
          </w:rPr>
          <w:tab/>
        </w:r>
        <w:r w:rsidR="00EE2255">
          <w:rPr>
            <w:noProof/>
            <w:webHidden/>
          </w:rPr>
          <w:fldChar w:fldCharType="begin"/>
        </w:r>
        <w:r w:rsidR="00EE2255">
          <w:rPr>
            <w:noProof/>
            <w:webHidden/>
          </w:rPr>
          <w:instrText xml:space="preserve"> PAGEREF _Toc470203557 \h </w:instrText>
        </w:r>
        <w:r w:rsidR="00EE2255">
          <w:rPr>
            <w:noProof/>
            <w:webHidden/>
          </w:rPr>
        </w:r>
        <w:r w:rsidR="00EE2255">
          <w:rPr>
            <w:noProof/>
            <w:webHidden/>
          </w:rPr>
          <w:fldChar w:fldCharType="separate"/>
        </w:r>
        <w:r w:rsidR="00E75998">
          <w:rPr>
            <w:noProof/>
            <w:webHidden/>
          </w:rPr>
          <w:t>33</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8" w:history="1">
        <w:r w:rsidR="00EE2255" w:rsidRPr="00C5459C">
          <w:rPr>
            <w:rStyle w:val="Hyperlink"/>
            <w:noProof/>
          </w:rPr>
          <w:t>Relatórios Empresas</w:t>
        </w:r>
        <w:r w:rsidR="00EE2255">
          <w:rPr>
            <w:noProof/>
            <w:webHidden/>
          </w:rPr>
          <w:tab/>
        </w:r>
        <w:r w:rsidR="00EE2255">
          <w:rPr>
            <w:noProof/>
            <w:webHidden/>
          </w:rPr>
          <w:fldChar w:fldCharType="begin"/>
        </w:r>
        <w:r w:rsidR="00EE2255">
          <w:rPr>
            <w:noProof/>
            <w:webHidden/>
          </w:rPr>
          <w:instrText xml:space="preserve"> PAGEREF _Toc470203558 \h </w:instrText>
        </w:r>
        <w:r w:rsidR="00EE2255">
          <w:rPr>
            <w:noProof/>
            <w:webHidden/>
          </w:rPr>
        </w:r>
        <w:r w:rsidR="00EE2255">
          <w:rPr>
            <w:noProof/>
            <w:webHidden/>
          </w:rPr>
          <w:fldChar w:fldCharType="separate"/>
        </w:r>
        <w:r w:rsidR="00E75998">
          <w:rPr>
            <w:noProof/>
            <w:webHidden/>
          </w:rPr>
          <w:t>35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59" w:history="1">
        <w:r w:rsidR="00EE2255" w:rsidRPr="00C5459C">
          <w:rPr>
            <w:rStyle w:val="Hyperlink"/>
            <w:noProof/>
          </w:rPr>
          <w:t>Relatório de Vagas</w:t>
        </w:r>
        <w:r w:rsidR="00EE2255">
          <w:rPr>
            <w:noProof/>
            <w:webHidden/>
          </w:rPr>
          <w:tab/>
        </w:r>
        <w:r w:rsidR="00EE2255">
          <w:rPr>
            <w:noProof/>
            <w:webHidden/>
          </w:rPr>
          <w:fldChar w:fldCharType="begin"/>
        </w:r>
        <w:r w:rsidR="00EE2255">
          <w:rPr>
            <w:noProof/>
            <w:webHidden/>
          </w:rPr>
          <w:instrText xml:space="preserve"> PAGEREF _Toc470203559 \h </w:instrText>
        </w:r>
        <w:r w:rsidR="00EE2255">
          <w:rPr>
            <w:noProof/>
            <w:webHidden/>
          </w:rPr>
        </w:r>
        <w:r w:rsidR="00EE2255">
          <w:rPr>
            <w:noProof/>
            <w:webHidden/>
          </w:rPr>
          <w:fldChar w:fldCharType="separate"/>
        </w:r>
        <w:r w:rsidR="00E75998">
          <w:rPr>
            <w:noProof/>
            <w:webHidden/>
          </w:rPr>
          <w:t>37</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0" w:history="1">
        <w:r w:rsidR="00EE2255" w:rsidRPr="00C5459C">
          <w:rPr>
            <w:rStyle w:val="Hyperlink"/>
            <w:noProof/>
          </w:rPr>
          <w:t>Relatório de Alunos</w:t>
        </w:r>
        <w:r w:rsidR="00EE2255">
          <w:rPr>
            <w:noProof/>
            <w:webHidden/>
          </w:rPr>
          <w:tab/>
        </w:r>
        <w:r w:rsidR="00EE2255">
          <w:rPr>
            <w:noProof/>
            <w:webHidden/>
          </w:rPr>
          <w:fldChar w:fldCharType="begin"/>
        </w:r>
        <w:r w:rsidR="00EE2255">
          <w:rPr>
            <w:noProof/>
            <w:webHidden/>
          </w:rPr>
          <w:instrText xml:space="preserve"> PAGEREF _Toc470203560 \h </w:instrText>
        </w:r>
        <w:r w:rsidR="00EE2255">
          <w:rPr>
            <w:noProof/>
            <w:webHidden/>
          </w:rPr>
        </w:r>
        <w:r w:rsidR="00EE2255">
          <w:rPr>
            <w:noProof/>
            <w:webHidden/>
          </w:rPr>
          <w:fldChar w:fldCharType="separate"/>
        </w:r>
        <w:r w:rsidR="00E75998">
          <w:rPr>
            <w:noProof/>
            <w:webHidden/>
          </w:rPr>
          <w:t>38</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1" w:history="1">
        <w:r w:rsidR="00EE2255" w:rsidRPr="00C5459C">
          <w:rPr>
            <w:rStyle w:val="Hyperlink"/>
            <w:noProof/>
          </w:rPr>
          <w:t>Relatório de Usuários</w:t>
        </w:r>
        <w:r w:rsidR="00EE2255">
          <w:rPr>
            <w:noProof/>
            <w:webHidden/>
          </w:rPr>
          <w:tab/>
        </w:r>
        <w:r w:rsidR="00EE2255">
          <w:rPr>
            <w:noProof/>
            <w:webHidden/>
          </w:rPr>
          <w:fldChar w:fldCharType="begin"/>
        </w:r>
        <w:r w:rsidR="00EE2255">
          <w:rPr>
            <w:noProof/>
            <w:webHidden/>
          </w:rPr>
          <w:instrText xml:space="preserve"> PAGEREF _Toc470203561 \h </w:instrText>
        </w:r>
        <w:r w:rsidR="00EE2255">
          <w:rPr>
            <w:noProof/>
            <w:webHidden/>
          </w:rPr>
        </w:r>
        <w:r w:rsidR="00EE2255">
          <w:rPr>
            <w:noProof/>
            <w:webHidden/>
          </w:rPr>
          <w:fldChar w:fldCharType="separate"/>
        </w:r>
        <w:r w:rsidR="00E75998">
          <w:rPr>
            <w:noProof/>
            <w:webHidden/>
          </w:rPr>
          <w:t>39</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2" w:history="1">
        <w:r w:rsidR="00EE2255" w:rsidRPr="00C5459C">
          <w:rPr>
            <w:rStyle w:val="Hyperlink"/>
            <w:noProof/>
          </w:rPr>
          <w:t>Relatório de Encaminhamento</w:t>
        </w:r>
        <w:r w:rsidR="00EE2255">
          <w:rPr>
            <w:noProof/>
            <w:webHidden/>
          </w:rPr>
          <w:tab/>
        </w:r>
        <w:r w:rsidR="00EE2255">
          <w:rPr>
            <w:noProof/>
            <w:webHidden/>
          </w:rPr>
          <w:fldChar w:fldCharType="begin"/>
        </w:r>
        <w:r w:rsidR="00EE2255">
          <w:rPr>
            <w:noProof/>
            <w:webHidden/>
          </w:rPr>
          <w:instrText xml:space="preserve"> PAGEREF _Toc470203562 \h </w:instrText>
        </w:r>
        <w:r w:rsidR="00EE2255">
          <w:rPr>
            <w:noProof/>
            <w:webHidden/>
          </w:rPr>
        </w:r>
        <w:r w:rsidR="00EE2255">
          <w:rPr>
            <w:noProof/>
            <w:webHidden/>
          </w:rPr>
          <w:fldChar w:fldCharType="separate"/>
        </w:r>
        <w:r w:rsidR="00E75998">
          <w:rPr>
            <w:noProof/>
            <w:webHidden/>
          </w:rPr>
          <w:t>40</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3" w:history="1">
        <w:r w:rsidR="00EE2255" w:rsidRPr="00C5459C">
          <w:rPr>
            <w:rStyle w:val="Hyperlink"/>
            <w:noProof/>
          </w:rPr>
          <w:t>Relatórios Específicos</w:t>
        </w:r>
        <w:r w:rsidR="00EE2255">
          <w:rPr>
            <w:noProof/>
            <w:webHidden/>
          </w:rPr>
          <w:tab/>
        </w:r>
        <w:r w:rsidR="00EE2255">
          <w:rPr>
            <w:noProof/>
            <w:webHidden/>
          </w:rPr>
          <w:fldChar w:fldCharType="begin"/>
        </w:r>
        <w:r w:rsidR="00EE2255">
          <w:rPr>
            <w:noProof/>
            <w:webHidden/>
          </w:rPr>
          <w:instrText xml:space="preserve"> PAGEREF _Toc470203563 \h </w:instrText>
        </w:r>
        <w:r w:rsidR="00EE2255">
          <w:rPr>
            <w:noProof/>
            <w:webHidden/>
          </w:rPr>
        </w:r>
        <w:r w:rsidR="00EE2255">
          <w:rPr>
            <w:noProof/>
            <w:webHidden/>
          </w:rPr>
          <w:fldChar w:fldCharType="separate"/>
        </w:r>
        <w:r w:rsidR="00E75998">
          <w:rPr>
            <w:noProof/>
            <w:webHidden/>
          </w:rPr>
          <w:t>41</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4" w:history="1">
        <w:r w:rsidR="00EE2255" w:rsidRPr="00C5459C">
          <w:rPr>
            <w:rStyle w:val="Hyperlink"/>
            <w:noProof/>
          </w:rPr>
          <w:t>Desenvolvimento</w:t>
        </w:r>
        <w:r w:rsidR="00EE2255">
          <w:rPr>
            <w:noProof/>
            <w:webHidden/>
          </w:rPr>
          <w:tab/>
        </w:r>
        <w:r w:rsidR="00EE2255">
          <w:rPr>
            <w:noProof/>
            <w:webHidden/>
          </w:rPr>
          <w:fldChar w:fldCharType="begin"/>
        </w:r>
        <w:r w:rsidR="00EE2255">
          <w:rPr>
            <w:noProof/>
            <w:webHidden/>
          </w:rPr>
          <w:instrText xml:space="preserve"> PAGEREF _Toc470203564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5" w:history="1">
        <w:r w:rsidR="00EE2255" w:rsidRPr="00C5459C">
          <w:rPr>
            <w:rStyle w:val="Hyperlink"/>
            <w:noProof/>
          </w:rPr>
          <w:t>Levantamento</w:t>
        </w:r>
        <w:r w:rsidR="00EE2255">
          <w:rPr>
            <w:noProof/>
            <w:webHidden/>
          </w:rPr>
          <w:tab/>
        </w:r>
        <w:r w:rsidR="00EE2255">
          <w:rPr>
            <w:noProof/>
            <w:webHidden/>
          </w:rPr>
          <w:fldChar w:fldCharType="begin"/>
        </w:r>
        <w:r w:rsidR="00EE2255">
          <w:rPr>
            <w:noProof/>
            <w:webHidden/>
          </w:rPr>
          <w:instrText xml:space="preserve"> PAGEREF _Toc470203565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6" w:history="1">
        <w:r w:rsidR="00EE2255" w:rsidRPr="00C5459C">
          <w:rPr>
            <w:rStyle w:val="Hyperlink"/>
            <w:noProof/>
          </w:rPr>
          <w:t>Tecnologias Adotadas</w:t>
        </w:r>
        <w:r w:rsidR="00EE2255">
          <w:rPr>
            <w:noProof/>
            <w:webHidden/>
          </w:rPr>
          <w:tab/>
        </w:r>
        <w:r w:rsidR="00EE2255">
          <w:rPr>
            <w:noProof/>
            <w:webHidden/>
          </w:rPr>
          <w:fldChar w:fldCharType="begin"/>
        </w:r>
        <w:r w:rsidR="00EE2255">
          <w:rPr>
            <w:noProof/>
            <w:webHidden/>
          </w:rPr>
          <w:instrText xml:space="preserve"> PAGEREF _Toc470203566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7" w:history="1">
        <w:r w:rsidR="00EE2255" w:rsidRPr="00C5459C">
          <w:rPr>
            <w:rStyle w:val="Hyperlink"/>
            <w:noProof/>
          </w:rPr>
          <w:t>Confecção do sistema</w:t>
        </w:r>
        <w:r w:rsidR="00EE2255">
          <w:rPr>
            <w:noProof/>
            <w:webHidden/>
          </w:rPr>
          <w:tab/>
        </w:r>
        <w:r w:rsidR="00EE2255">
          <w:rPr>
            <w:noProof/>
            <w:webHidden/>
          </w:rPr>
          <w:fldChar w:fldCharType="begin"/>
        </w:r>
        <w:r w:rsidR="00EE2255">
          <w:rPr>
            <w:noProof/>
            <w:webHidden/>
          </w:rPr>
          <w:instrText xml:space="preserve"> PAGEREF _Toc470203567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8" w:history="1">
        <w:r w:rsidR="00EE2255" w:rsidRPr="00C5459C">
          <w:rPr>
            <w:rStyle w:val="Hyperlink"/>
            <w:noProof/>
          </w:rPr>
          <w:t>Monografia</w:t>
        </w:r>
        <w:r w:rsidR="00EE2255">
          <w:rPr>
            <w:noProof/>
            <w:webHidden/>
          </w:rPr>
          <w:tab/>
        </w:r>
        <w:r w:rsidR="00EE2255">
          <w:rPr>
            <w:noProof/>
            <w:webHidden/>
          </w:rPr>
          <w:fldChar w:fldCharType="begin"/>
        </w:r>
        <w:r w:rsidR="00EE2255">
          <w:rPr>
            <w:noProof/>
            <w:webHidden/>
          </w:rPr>
          <w:instrText xml:space="preserve"> PAGEREF _Toc470203568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69" w:history="1">
        <w:r w:rsidR="00EE2255" w:rsidRPr="00C5459C">
          <w:rPr>
            <w:rStyle w:val="Hyperlink"/>
            <w:noProof/>
          </w:rPr>
          <w:t>Cronograma</w:t>
        </w:r>
        <w:r w:rsidR="00EE2255">
          <w:rPr>
            <w:noProof/>
            <w:webHidden/>
          </w:rPr>
          <w:tab/>
        </w:r>
        <w:r w:rsidR="00EE2255">
          <w:rPr>
            <w:noProof/>
            <w:webHidden/>
          </w:rPr>
          <w:fldChar w:fldCharType="begin"/>
        </w:r>
        <w:r w:rsidR="00EE2255">
          <w:rPr>
            <w:noProof/>
            <w:webHidden/>
          </w:rPr>
          <w:instrText xml:space="preserve"> PAGEREF _Toc470203569 \h </w:instrText>
        </w:r>
        <w:r w:rsidR="00EE2255">
          <w:rPr>
            <w:noProof/>
            <w:webHidden/>
          </w:rPr>
        </w:r>
        <w:r w:rsidR="00EE2255">
          <w:rPr>
            <w:noProof/>
            <w:webHidden/>
          </w:rPr>
          <w:fldChar w:fldCharType="separate"/>
        </w:r>
        <w:r w:rsidR="00E75998">
          <w:rPr>
            <w:noProof/>
            <w:webHidden/>
          </w:rPr>
          <w:t>45</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70" w:history="1">
        <w:r w:rsidR="00EE2255" w:rsidRPr="00C5459C">
          <w:rPr>
            <w:rStyle w:val="Hyperlink"/>
            <w:noProof/>
          </w:rPr>
          <w:t>APENDICE A</w:t>
        </w:r>
        <w:r w:rsidR="00EE2255">
          <w:rPr>
            <w:noProof/>
            <w:webHidden/>
          </w:rPr>
          <w:tab/>
        </w:r>
        <w:r w:rsidR="00EE2255">
          <w:rPr>
            <w:noProof/>
            <w:webHidden/>
          </w:rPr>
          <w:fldChar w:fldCharType="begin"/>
        </w:r>
        <w:r w:rsidR="00EE2255">
          <w:rPr>
            <w:noProof/>
            <w:webHidden/>
          </w:rPr>
          <w:instrText xml:space="preserve"> PAGEREF _Toc470203570 \h </w:instrText>
        </w:r>
        <w:r w:rsidR="00EE2255">
          <w:rPr>
            <w:noProof/>
            <w:webHidden/>
          </w:rPr>
        </w:r>
        <w:r w:rsidR="00EE2255">
          <w:rPr>
            <w:noProof/>
            <w:webHidden/>
          </w:rPr>
          <w:fldChar w:fldCharType="separate"/>
        </w:r>
        <w:r w:rsidR="00E75998">
          <w:rPr>
            <w:noProof/>
            <w:webHidden/>
          </w:rPr>
          <w:t>46</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1" w:history="1">
        <w:r w:rsidR="00EE2255" w:rsidRPr="00C5459C">
          <w:rPr>
            <w:rStyle w:val="Hyperlink"/>
            <w:noProof/>
          </w:rPr>
          <w:t>Tabela Usuários</w:t>
        </w:r>
        <w:r w:rsidR="00EE2255">
          <w:rPr>
            <w:noProof/>
            <w:webHidden/>
          </w:rPr>
          <w:tab/>
        </w:r>
        <w:r w:rsidR="00EE2255">
          <w:rPr>
            <w:noProof/>
            <w:webHidden/>
          </w:rPr>
          <w:fldChar w:fldCharType="begin"/>
        </w:r>
        <w:r w:rsidR="00EE2255">
          <w:rPr>
            <w:noProof/>
            <w:webHidden/>
          </w:rPr>
          <w:instrText xml:space="preserve"> PAGEREF _Toc470203571 \h </w:instrText>
        </w:r>
        <w:r w:rsidR="00EE2255">
          <w:rPr>
            <w:noProof/>
            <w:webHidden/>
          </w:rPr>
        </w:r>
        <w:r w:rsidR="00EE2255">
          <w:rPr>
            <w:noProof/>
            <w:webHidden/>
          </w:rPr>
          <w:fldChar w:fldCharType="separate"/>
        </w:r>
        <w:r w:rsidR="00E75998">
          <w:rPr>
            <w:noProof/>
            <w:webHidden/>
          </w:rPr>
          <w:t>46</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2" w:history="1">
        <w:r w:rsidR="00EE2255" w:rsidRPr="00C5459C">
          <w:rPr>
            <w:rStyle w:val="Hyperlink"/>
            <w:noProof/>
          </w:rPr>
          <w:t>Tabela Empresas</w:t>
        </w:r>
        <w:r w:rsidR="00EE2255">
          <w:rPr>
            <w:noProof/>
            <w:webHidden/>
          </w:rPr>
          <w:tab/>
        </w:r>
        <w:r w:rsidR="00EE2255">
          <w:rPr>
            <w:noProof/>
            <w:webHidden/>
          </w:rPr>
          <w:fldChar w:fldCharType="begin"/>
        </w:r>
        <w:r w:rsidR="00EE2255">
          <w:rPr>
            <w:noProof/>
            <w:webHidden/>
          </w:rPr>
          <w:instrText xml:space="preserve"> PAGEREF _Toc470203572 \h </w:instrText>
        </w:r>
        <w:r w:rsidR="00EE2255">
          <w:rPr>
            <w:noProof/>
            <w:webHidden/>
          </w:rPr>
        </w:r>
        <w:r w:rsidR="00EE2255">
          <w:rPr>
            <w:noProof/>
            <w:webHidden/>
          </w:rPr>
          <w:fldChar w:fldCharType="separate"/>
        </w:r>
        <w:r w:rsidR="00E75998">
          <w:rPr>
            <w:noProof/>
            <w:webHidden/>
          </w:rPr>
          <w:t>46</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3" w:history="1">
        <w:r w:rsidR="00EE2255" w:rsidRPr="00C5459C">
          <w:rPr>
            <w:rStyle w:val="Hyperlink"/>
            <w:noProof/>
          </w:rPr>
          <w:t>Tabela Vagas</w:t>
        </w:r>
        <w:r w:rsidR="00EE2255">
          <w:rPr>
            <w:noProof/>
            <w:webHidden/>
          </w:rPr>
          <w:tab/>
        </w:r>
        <w:r w:rsidR="00EE2255">
          <w:rPr>
            <w:noProof/>
            <w:webHidden/>
          </w:rPr>
          <w:fldChar w:fldCharType="begin"/>
        </w:r>
        <w:r w:rsidR="00EE2255">
          <w:rPr>
            <w:noProof/>
            <w:webHidden/>
          </w:rPr>
          <w:instrText xml:space="preserve"> PAGEREF _Toc470203573 \h </w:instrText>
        </w:r>
        <w:r w:rsidR="00EE2255">
          <w:rPr>
            <w:noProof/>
            <w:webHidden/>
          </w:rPr>
        </w:r>
        <w:r w:rsidR="00EE2255">
          <w:rPr>
            <w:noProof/>
            <w:webHidden/>
          </w:rPr>
          <w:fldChar w:fldCharType="separate"/>
        </w:r>
        <w:r w:rsidR="00E75998">
          <w:rPr>
            <w:noProof/>
            <w:webHidden/>
          </w:rPr>
          <w:t>46</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4" w:history="1">
        <w:r w:rsidR="00EE2255" w:rsidRPr="00C5459C">
          <w:rPr>
            <w:rStyle w:val="Hyperlink"/>
            <w:noProof/>
          </w:rPr>
          <w:t>Tabela Alunos</w:t>
        </w:r>
        <w:r w:rsidR="00EE2255">
          <w:rPr>
            <w:noProof/>
            <w:webHidden/>
          </w:rPr>
          <w:tab/>
        </w:r>
        <w:r w:rsidR="00EE2255">
          <w:rPr>
            <w:noProof/>
            <w:webHidden/>
          </w:rPr>
          <w:fldChar w:fldCharType="begin"/>
        </w:r>
        <w:r w:rsidR="00EE2255">
          <w:rPr>
            <w:noProof/>
            <w:webHidden/>
          </w:rPr>
          <w:instrText xml:space="preserve"> PAGEREF _Toc470203574 \h </w:instrText>
        </w:r>
        <w:r w:rsidR="00EE2255">
          <w:rPr>
            <w:noProof/>
            <w:webHidden/>
          </w:rPr>
        </w:r>
        <w:r w:rsidR="00EE2255">
          <w:rPr>
            <w:noProof/>
            <w:webHidden/>
          </w:rPr>
          <w:fldChar w:fldCharType="separate"/>
        </w:r>
        <w:r w:rsidR="00E75998">
          <w:rPr>
            <w:noProof/>
            <w:webHidden/>
          </w:rPr>
          <w:t>47</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5" w:history="1">
        <w:r w:rsidR="00EE2255" w:rsidRPr="00C5459C">
          <w:rPr>
            <w:rStyle w:val="Hyperlink"/>
            <w:noProof/>
          </w:rPr>
          <w:t>Tabela Encaminhamento</w:t>
        </w:r>
        <w:r w:rsidR="00EE2255">
          <w:rPr>
            <w:noProof/>
            <w:webHidden/>
          </w:rPr>
          <w:tab/>
        </w:r>
        <w:r w:rsidR="00EE2255">
          <w:rPr>
            <w:noProof/>
            <w:webHidden/>
          </w:rPr>
          <w:fldChar w:fldCharType="begin"/>
        </w:r>
        <w:r w:rsidR="00EE2255">
          <w:rPr>
            <w:noProof/>
            <w:webHidden/>
          </w:rPr>
          <w:instrText xml:space="preserve"> PAGEREF _Toc470203575 \h </w:instrText>
        </w:r>
        <w:r w:rsidR="00EE2255">
          <w:rPr>
            <w:noProof/>
            <w:webHidden/>
          </w:rPr>
        </w:r>
        <w:r w:rsidR="00EE2255">
          <w:rPr>
            <w:noProof/>
            <w:webHidden/>
          </w:rPr>
          <w:fldChar w:fldCharType="separate"/>
        </w:r>
        <w:r w:rsidR="00E75998">
          <w:rPr>
            <w:noProof/>
            <w:webHidden/>
          </w:rPr>
          <w:t>47</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76" w:history="1">
        <w:r w:rsidR="00EE2255" w:rsidRPr="00C5459C">
          <w:rPr>
            <w:rStyle w:val="Hyperlink"/>
            <w:noProof/>
          </w:rPr>
          <w:t>APENDICE B</w:t>
        </w:r>
        <w:r w:rsidR="00EE2255">
          <w:rPr>
            <w:noProof/>
            <w:webHidden/>
          </w:rPr>
          <w:tab/>
        </w:r>
        <w:r w:rsidR="00EE2255">
          <w:rPr>
            <w:noProof/>
            <w:webHidden/>
          </w:rPr>
          <w:fldChar w:fldCharType="begin"/>
        </w:r>
        <w:r w:rsidR="00EE2255">
          <w:rPr>
            <w:noProof/>
            <w:webHidden/>
          </w:rPr>
          <w:instrText xml:space="preserve"> PAGEREF _Toc470203576 \h </w:instrText>
        </w:r>
        <w:r w:rsidR="00EE2255">
          <w:rPr>
            <w:noProof/>
            <w:webHidden/>
          </w:rPr>
        </w:r>
        <w:r w:rsidR="00EE2255">
          <w:rPr>
            <w:noProof/>
            <w:webHidden/>
          </w:rPr>
          <w:fldChar w:fldCharType="separate"/>
        </w:r>
        <w:r w:rsidR="00E75998">
          <w:rPr>
            <w:noProof/>
            <w:webHidden/>
          </w:rPr>
          <w:t>48</w:t>
        </w:r>
        <w:r w:rsidR="00EE2255">
          <w:rPr>
            <w:noProof/>
            <w:webHidden/>
          </w:rPr>
          <w:fldChar w:fldCharType="end"/>
        </w:r>
      </w:hyperlink>
    </w:p>
    <w:p w:rsidR="00EE2255" w:rsidRDefault="00E64931">
      <w:pPr>
        <w:pStyle w:val="Sumrio2"/>
        <w:tabs>
          <w:tab w:val="right" w:leader="dot" w:pos="9061"/>
        </w:tabs>
        <w:rPr>
          <w:noProof/>
          <w:lang w:eastAsia="pt-BR"/>
        </w:rPr>
      </w:pPr>
      <w:hyperlink w:anchor="_Toc470203577" w:history="1">
        <w:r w:rsidR="00EE2255" w:rsidRPr="00C5459C">
          <w:rPr>
            <w:rStyle w:val="Hyperlink"/>
            <w:noProof/>
          </w:rPr>
          <w:t>DIAGRAMAS</w:t>
        </w:r>
        <w:r w:rsidR="00EE2255">
          <w:rPr>
            <w:noProof/>
            <w:webHidden/>
          </w:rPr>
          <w:tab/>
        </w:r>
        <w:r w:rsidR="00EE2255">
          <w:rPr>
            <w:noProof/>
            <w:webHidden/>
          </w:rPr>
          <w:fldChar w:fldCharType="begin"/>
        </w:r>
        <w:r w:rsidR="00EE2255">
          <w:rPr>
            <w:noProof/>
            <w:webHidden/>
          </w:rPr>
          <w:instrText xml:space="preserve"> PAGEREF _Toc470203577 \h </w:instrText>
        </w:r>
        <w:r w:rsidR="00EE2255">
          <w:rPr>
            <w:noProof/>
            <w:webHidden/>
          </w:rPr>
        </w:r>
        <w:r w:rsidR="00EE2255">
          <w:rPr>
            <w:noProof/>
            <w:webHidden/>
          </w:rPr>
          <w:fldChar w:fldCharType="separate"/>
        </w:r>
        <w:r w:rsidR="00E75998">
          <w:rPr>
            <w:noProof/>
            <w:webHidden/>
          </w:rPr>
          <w:t>48</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8" w:history="1">
        <w:r w:rsidR="00EE2255" w:rsidRPr="00C5459C">
          <w:rPr>
            <w:rStyle w:val="Hyperlink"/>
            <w:noProof/>
          </w:rPr>
          <w:t>Diagrama de Casos de Uso</w:t>
        </w:r>
        <w:r w:rsidR="00EE2255">
          <w:rPr>
            <w:noProof/>
            <w:webHidden/>
          </w:rPr>
          <w:tab/>
        </w:r>
        <w:r w:rsidR="00EE2255">
          <w:rPr>
            <w:noProof/>
            <w:webHidden/>
          </w:rPr>
          <w:fldChar w:fldCharType="begin"/>
        </w:r>
        <w:r w:rsidR="00EE2255">
          <w:rPr>
            <w:noProof/>
            <w:webHidden/>
          </w:rPr>
          <w:instrText xml:space="preserve"> PAGEREF _Toc470203578 \h </w:instrText>
        </w:r>
        <w:r w:rsidR="00EE2255">
          <w:rPr>
            <w:noProof/>
            <w:webHidden/>
          </w:rPr>
        </w:r>
        <w:r w:rsidR="00EE2255">
          <w:rPr>
            <w:noProof/>
            <w:webHidden/>
          </w:rPr>
          <w:fldChar w:fldCharType="separate"/>
        </w:r>
        <w:r w:rsidR="00E75998">
          <w:rPr>
            <w:noProof/>
            <w:webHidden/>
          </w:rPr>
          <w:t>48</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79" w:history="1">
        <w:r w:rsidR="00EE2255" w:rsidRPr="00C5459C">
          <w:rPr>
            <w:rStyle w:val="Hyperlink"/>
            <w:noProof/>
          </w:rPr>
          <w:t>Diagrama de Banco de Dados</w:t>
        </w:r>
        <w:r w:rsidR="00EE2255">
          <w:rPr>
            <w:noProof/>
            <w:webHidden/>
          </w:rPr>
          <w:tab/>
        </w:r>
        <w:r w:rsidR="00EE2255">
          <w:rPr>
            <w:noProof/>
            <w:webHidden/>
          </w:rPr>
          <w:fldChar w:fldCharType="begin"/>
        </w:r>
        <w:r w:rsidR="00EE2255">
          <w:rPr>
            <w:noProof/>
            <w:webHidden/>
          </w:rPr>
          <w:instrText xml:space="preserve"> PAGEREF _Toc470203579 \h </w:instrText>
        </w:r>
        <w:r w:rsidR="00EE2255">
          <w:rPr>
            <w:noProof/>
            <w:webHidden/>
          </w:rPr>
        </w:r>
        <w:r w:rsidR="00EE2255">
          <w:rPr>
            <w:noProof/>
            <w:webHidden/>
          </w:rPr>
          <w:fldChar w:fldCharType="separate"/>
        </w:r>
        <w:r w:rsidR="00E75998">
          <w:rPr>
            <w:noProof/>
            <w:webHidden/>
          </w:rPr>
          <w:t>49</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80" w:history="1">
        <w:r w:rsidR="00EE2255">
          <w:rPr>
            <w:rStyle w:val="Hyperlink"/>
            <w:noProof/>
          </w:rPr>
          <w:t>APENDICE C</w:t>
        </w:r>
        <w:r w:rsidR="00EE2255">
          <w:rPr>
            <w:noProof/>
            <w:webHidden/>
          </w:rPr>
          <w:tab/>
        </w:r>
        <w:r w:rsidR="00EE2255">
          <w:rPr>
            <w:noProof/>
            <w:webHidden/>
          </w:rPr>
          <w:fldChar w:fldCharType="begin"/>
        </w:r>
        <w:r w:rsidR="00EE2255">
          <w:rPr>
            <w:noProof/>
            <w:webHidden/>
          </w:rPr>
          <w:instrText xml:space="preserve"> PAGEREF _Toc470203580 \h </w:instrText>
        </w:r>
        <w:r w:rsidR="00EE2255">
          <w:rPr>
            <w:noProof/>
            <w:webHidden/>
          </w:rPr>
        </w:r>
        <w:r w:rsidR="00EE2255">
          <w:rPr>
            <w:noProof/>
            <w:webHidden/>
          </w:rPr>
          <w:fldChar w:fldCharType="separate"/>
        </w:r>
        <w:r w:rsidR="00E75998">
          <w:rPr>
            <w:noProof/>
            <w:webHidden/>
          </w:rPr>
          <w:t>50</w:t>
        </w:r>
        <w:r w:rsidR="00EE2255">
          <w:rPr>
            <w:noProof/>
            <w:webHidden/>
          </w:rPr>
          <w:fldChar w:fldCharType="end"/>
        </w:r>
      </w:hyperlink>
    </w:p>
    <w:p w:rsidR="00EE2255" w:rsidRDefault="00E64931">
      <w:pPr>
        <w:pStyle w:val="Sumrio2"/>
        <w:tabs>
          <w:tab w:val="right" w:leader="dot" w:pos="9061"/>
        </w:tabs>
        <w:rPr>
          <w:noProof/>
          <w:lang w:eastAsia="pt-BR"/>
        </w:rPr>
      </w:pPr>
      <w:hyperlink w:anchor="_Toc470203581" w:history="1">
        <w:r w:rsidR="00EE2255" w:rsidRPr="00C5459C">
          <w:rPr>
            <w:rStyle w:val="Hyperlink"/>
            <w:noProof/>
          </w:rPr>
          <w:t>Servidor Linux – Primeiros Passos</w:t>
        </w:r>
        <w:r w:rsidR="00EE2255">
          <w:rPr>
            <w:noProof/>
            <w:webHidden/>
          </w:rPr>
          <w:tab/>
        </w:r>
        <w:r w:rsidR="00EE2255">
          <w:rPr>
            <w:noProof/>
            <w:webHidden/>
          </w:rPr>
          <w:fldChar w:fldCharType="begin"/>
        </w:r>
        <w:r w:rsidR="00EE2255">
          <w:rPr>
            <w:noProof/>
            <w:webHidden/>
          </w:rPr>
          <w:instrText xml:space="preserve"> PAGEREF _Toc470203581 \h </w:instrText>
        </w:r>
        <w:r w:rsidR="00EE2255">
          <w:rPr>
            <w:noProof/>
            <w:webHidden/>
          </w:rPr>
        </w:r>
        <w:r w:rsidR="00EE2255">
          <w:rPr>
            <w:noProof/>
            <w:webHidden/>
          </w:rPr>
          <w:fldChar w:fldCharType="separate"/>
        </w:r>
        <w:r w:rsidR="00E75998">
          <w:rPr>
            <w:noProof/>
            <w:webHidden/>
          </w:rPr>
          <w:t>50</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82" w:history="1">
        <w:r w:rsidR="00EE2255" w:rsidRPr="00C5459C">
          <w:rPr>
            <w:rStyle w:val="Hyperlink"/>
            <w:noProof/>
          </w:rPr>
          <w:t>Instalação do Servidor Linux</w:t>
        </w:r>
        <w:r w:rsidR="00EE2255">
          <w:rPr>
            <w:noProof/>
            <w:webHidden/>
          </w:rPr>
          <w:tab/>
        </w:r>
        <w:r w:rsidR="00EE2255">
          <w:rPr>
            <w:noProof/>
            <w:webHidden/>
          </w:rPr>
          <w:fldChar w:fldCharType="begin"/>
        </w:r>
        <w:r w:rsidR="00EE2255">
          <w:rPr>
            <w:noProof/>
            <w:webHidden/>
          </w:rPr>
          <w:instrText xml:space="preserve"> PAGEREF _Toc470203582 \h </w:instrText>
        </w:r>
        <w:r w:rsidR="00EE2255">
          <w:rPr>
            <w:noProof/>
            <w:webHidden/>
          </w:rPr>
        </w:r>
        <w:r w:rsidR="00EE2255">
          <w:rPr>
            <w:noProof/>
            <w:webHidden/>
          </w:rPr>
          <w:fldChar w:fldCharType="separate"/>
        </w:r>
        <w:r w:rsidR="00E75998">
          <w:rPr>
            <w:noProof/>
            <w:webHidden/>
          </w:rPr>
          <w:t>50</w:t>
        </w:r>
        <w:r w:rsidR="00EE2255">
          <w:rPr>
            <w:noProof/>
            <w:webHidden/>
          </w:rPr>
          <w:fldChar w:fldCharType="end"/>
        </w:r>
      </w:hyperlink>
    </w:p>
    <w:p w:rsidR="00EE2255" w:rsidRDefault="00E64931">
      <w:pPr>
        <w:pStyle w:val="Sumrio2"/>
        <w:tabs>
          <w:tab w:val="right" w:leader="dot" w:pos="9061"/>
        </w:tabs>
        <w:rPr>
          <w:noProof/>
          <w:lang w:eastAsia="pt-BR"/>
        </w:rPr>
      </w:pPr>
      <w:hyperlink w:anchor="_Toc470203583" w:history="1">
        <w:r w:rsidR="00EE2255" w:rsidRPr="00C5459C">
          <w:rPr>
            <w:rStyle w:val="Hyperlink"/>
            <w:noProof/>
          </w:rPr>
          <w:t>DICA: Configurações de Proxy</w:t>
        </w:r>
        <w:r w:rsidR="00EE2255">
          <w:rPr>
            <w:noProof/>
            <w:webHidden/>
          </w:rPr>
          <w:tab/>
        </w:r>
        <w:r w:rsidR="00EE2255">
          <w:rPr>
            <w:noProof/>
            <w:webHidden/>
          </w:rPr>
          <w:fldChar w:fldCharType="begin"/>
        </w:r>
        <w:r w:rsidR="00EE2255">
          <w:rPr>
            <w:noProof/>
            <w:webHidden/>
          </w:rPr>
          <w:instrText xml:space="preserve"> PAGEREF _Toc470203583 \h </w:instrText>
        </w:r>
        <w:r w:rsidR="00EE2255">
          <w:rPr>
            <w:noProof/>
            <w:webHidden/>
          </w:rPr>
        </w:r>
        <w:r w:rsidR="00EE2255">
          <w:rPr>
            <w:noProof/>
            <w:webHidden/>
          </w:rPr>
          <w:fldChar w:fldCharType="separate"/>
        </w:r>
        <w:r w:rsidR="00E75998">
          <w:rPr>
            <w:noProof/>
            <w:webHidden/>
          </w:rPr>
          <w:t>51</w:t>
        </w:r>
        <w:r w:rsidR="00EE2255">
          <w:rPr>
            <w:noProof/>
            <w:webHidden/>
          </w:rPr>
          <w:fldChar w:fldCharType="end"/>
        </w:r>
      </w:hyperlink>
    </w:p>
    <w:p w:rsidR="00EE2255" w:rsidRDefault="00E64931">
      <w:pPr>
        <w:pStyle w:val="Sumrio2"/>
        <w:tabs>
          <w:tab w:val="right" w:leader="dot" w:pos="9061"/>
        </w:tabs>
        <w:rPr>
          <w:noProof/>
          <w:lang w:eastAsia="pt-BR"/>
        </w:rPr>
      </w:pPr>
      <w:hyperlink w:anchor="_Toc470203584" w:history="1">
        <w:r w:rsidR="00EE2255" w:rsidRPr="00C5459C">
          <w:rPr>
            <w:rStyle w:val="Hyperlink"/>
            <w:noProof/>
          </w:rPr>
          <w:t>Servidor Linux – Primeiros Passos</w:t>
        </w:r>
        <w:r w:rsidR="00EE2255">
          <w:rPr>
            <w:noProof/>
            <w:webHidden/>
          </w:rPr>
          <w:tab/>
        </w:r>
        <w:r w:rsidR="00EE2255">
          <w:rPr>
            <w:noProof/>
            <w:webHidden/>
          </w:rPr>
          <w:fldChar w:fldCharType="begin"/>
        </w:r>
        <w:r w:rsidR="00EE2255">
          <w:rPr>
            <w:noProof/>
            <w:webHidden/>
          </w:rPr>
          <w:instrText xml:space="preserve"> PAGEREF _Toc470203584 \h </w:instrText>
        </w:r>
        <w:r w:rsidR="00EE2255">
          <w:rPr>
            <w:noProof/>
            <w:webHidden/>
          </w:rPr>
        </w:r>
        <w:r w:rsidR="00EE2255">
          <w:rPr>
            <w:noProof/>
            <w:webHidden/>
          </w:rPr>
          <w:fldChar w:fldCharType="separate"/>
        </w:r>
        <w:r w:rsidR="00E75998">
          <w:rPr>
            <w:noProof/>
            <w:webHidden/>
          </w:rPr>
          <w:t>52</w:t>
        </w:r>
        <w:r w:rsidR="00EE2255">
          <w:rPr>
            <w:noProof/>
            <w:webHidden/>
          </w:rPr>
          <w:fldChar w:fldCharType="end"/>
        </w:r>
      </w:hyperlink>
    </w:p>
    <w:p w:rsidR="00EE2255" w:rsidRDefault="00E64931">
      <w:pPr>
        <w:pStyle w:val="Sumrio3"/>
        <w:tabs>
          <w:tab w:val="right" w:leader="dot" w:pos="9061"/>
        </w:tabs>
        <w:rPr>
          <w:noProof/>
          <w:lang w:eastAsia="pt-BR"/>
        </w:rPr>
      </w:pPr>
      <w:hyperlink w:anchor="_Toc470203585" w:history="1">
        <w:r w:rsidR="00EE2255" w:rsidRPr="00C5459C">
          <w:rPr>
            <w:rStyle w:val="Hyperlink"/>
            <w:noProof/>
          </w:rPr>
          <w:t>Configurando o Repositório</w:t>
        </w:r>
        <w:r w:rsidR="00EE2255">
          <w:rPr>
            <w:noProof/>
            <w:webHidden/>
          </w:rPr>
          <w:tab/>
        </w:r>
        <w:r w:rsidR="00EE2255">
          <w:rPr>
            <w:noProof/>
            <w:webHidden/>
          </w:rPr>
          <w:fldChar w:fldCharType="begin"/>
        </w:r>
        <w:r w:rsidR="00EE2255">
          <w:rPr>
            <w:noProof/>
            <w:webHidden/>
          </w:rPr>
          <w:instrText xml:space="preserve"> PAGEREF _Toc470203585 \h </w:instrText>
        </w:r>
        <w:r w:rsidR="00EE2255">
          <w:rPr>
            <w:noProof/>
            <w:webHidden/>
          </w:rPr>
        </w:r>
        <w:r w:rsidR="00EE2255">
          <w:rPr>
            <w:noProof/>
            <w:webHidden/>
          </w:rPr>
          <w:fldChar w:fldCharType="separate"/>
        </w:r>
        <w:r w:rsidR="00E75998">
          <w:rPr>
            <w:noProof/>
            <w:webHidden/>
          </w:rPr>
          <w:t>52</w:t>
        </w:r>
        <w:r w:rsidR="00EE2255">
          <w:rPr>
            <w:noProof/>
            <w:webHidden/>
          </w:rPr>
          <w:fldChar w:fldCharType="end"/>
        </w:r>
      </w:hyperlink>
    </w:p>
    <w:p w:rsidR="00EE2255" w:rsidRDefault="00E64931">
      <w:pPr>
        <w:pStyle w:val="Sumrio4"/>
        <w:tabs>
          <w:tab w:val="right" w:leader="dot" w:pos="9061"/>
        </w:tabs>
        <w:rPr>
          <w:noProof/>
        </w:rPr>
      </w:pPr>
      <w:hyperlink w:anchor="_Toc470203586" w:history="1">
        <w:r w:rsidR="00EE2255" w:rsidRPr="00C5459C">
          <w:rPr>
            <w:rStyle w:val="Hyperlink"/>
            <w:noProof/>
          </w:rPr>
          <w:t># Repositórios de segurança</w:t>
        </w:r>
        <w:r w:rsidR="00EE2255">
          <w:rPr>
            <w:noProof/>
            <w:webHidden/>
          </w:rPr>
          <w:tab/>
        </w:r>
        <w:r w:rsidR="00EE2255">
          <w:rPr>
            <w:noProof/>
            <w:webHidden/>
          </w:rPr>
          <w:fldChar w:fldCharType="begin"/>
        </w:r>
        <w:r w:rsidR="00EE2255">
          <w:rPr>
            <w:noProof/>
            <w:webHidden/>
          </w:rPr>
          <w:instrText xml:space="preserve"> PAGEREF _Toc470203586 \h </w:instrText>
        </w:r>
        <w:r w:rsidR="00EE2255">
          <w:rPr>
            <w:noProof/>
            <w:webHidden/>
          </w:rPr>
        </w:r>
        <w:r w:rsidR="00EE2255">
          <w:rPr>
            <w:noProof/>
            <w:webHidden/>
          </w:rPr>
          <w:fldChar w:fldCharType="separate"/>
        </w:r>
        <w:r w:rsidR="00E75998">
          <w:rPr>
            <w:noProof/>
            <w:webHidden/>
          </w:rPr>
          <w:t>52</w:t>
        </w:r>
        <w:r w:rsidR="00EE2255">
          <w:rPr>
            <w:noProof/>
            <w:webHidden/>
          </w:rPr>
          <w:fldChar w:fldCharType="end"/>
        </w:r>
      </w:hyperlink>
    </w:p>
    <w:p w:rsidR="00EE2255" w:rsidRDefault="00E64931">
      <w:pPr>
        <w:pStyle w:val="Sumrio4"/>
        <w:tabs>
          <w:tab w:val="right" w:leader="dot" w:pos="9061"/>
        </w:tabs>
        <w:rPr>
          <w:noProof/>
        </w:rPr>
      </w:pPr>
      <w:hyperlink w:anchor="_Toc470203587" w:history="1">
        <w:r w:rsidR="00EE2255" w:rsidRPr="00C5459C">
          <w:rPr>
            <w:rStyle w:val="Hyperlink"/>
            <w:noProof/>
          </w:rPr>
          <w:t># Repositórios oficiais Debian</w:t>
        </w:r>
        <w:r w:rsidR="00EE2255">
          <w:rPr>
            <w:noProof/>
            <w:webHidden/>
          </w:rPr>
          <w:tab/>
        </w:r>
        <w:r w:rsidR="00EE2255">
          <w:rPr>
            <w:noProof/>
            <w:webHidden/>
          </w:rPr>
          <w:fldChar w:fldCharType="begin"/>
        </w:r>
        <w:r w:rsidR="00EE2255">
          <w:rPr>
            <w:noProof/>
            <w:webHidden/>
          </w:rPr>
          <w:instrText xml:space="preserve"> PAGEREF _Toc470203587 \h </w:instrText>
        </w:r>
        <w:r w:rsidR="00EE2255">
          <w:rPr>
            <w:noProof/>
            <w:webHidden/>
          </w:rPr>
        </w:r>
        <w:r w:rsidR="00EE2255">
          <w:rPr>
            <w:noProof/>
            <w:webHidden/>
          </w:rPr>
          <w:fldChar w:fldCharType="separate"/>
        </w:r>
        <w:r w:rsidR="00E75998">
          <w:rPr>
            <w:noProof/>
            <w:webHidden/>
          </w:rPr>
          <w:t>52</w:t>
        </w:r>
        <w:r w:rsidR="00EE2255">
          <w:rPr>
            <w:noProof/>
            <w:webHidden/>
          </w:rPr>
          <w:fldChar w:fldCharType="end"/>
        </w:r>
      </w:hyperlink>
    </w:p>
    <w:p w:rsidR="00EE2255" w:rsidRDefault="00E64931">
      <w:pPr>
        <w:pStyle w:val="Sumrio4"/>
        <w:tabs>
          <w:tab w:val="right" w:leader="dot" w:pos="9061"/>
        </w:tabs>
        <w:rPr>
          <w:noProof/>
        </w:rPr>
      </w:pPr>
      <w:hyperlink w:anchor="_Toc470203588" w:history="1">
        <w:r w:rsidR="00EE2255" w:rsidRPr="00C5459C">
          <w:rPr>
            <w:rStyle w:val="Hyperlink"/>
            <w:noProof/>
          </w:rPr>
          <w:t># Repositórios oficiais Brasil</w:t>
        </w:r>
        <w:r w:rsidR="00EE2255">
          <w:rPr>
            <w:noProof/>
            <w:webHidden/>
          </w:rPr>
          <w:tab/>
        </w:r>
        <w:r w:rsidR="00EE2255">
          <w:rPr>
            <w:noProof/>
            <w:webHidden/>
          </w:rPr>
          <w:fldChar w:fldCharType="begin"/>
        </w:r>
        <w:r w:rsidR="00EE2255">
          <w:rPr>
            <w:noProof/>
            <w:webHidden/>
          </w:rPr>
          <w:instrText xml:space="preserve"> PAGEREF _Toc470203588 \h </w:instrText>
        </w:r>
        <w:r w:rsidR="00EE2255">
          <w:rPr>
            <w:noProof/>
            <w:webHidden/>
          </w:rPr>
        </w:r>
        <w:r w:rsidR="00EE2255">
          <w:rPr>
            <w:noProof/>
            <w:webHidden/>
          </w:rPr>
          <w:fldChar w:fldCharType="separate"/>
        </w:r>
        <w:r w:rsidR="00E75998">
          <w:rPr>
            <w:noProof/>
            <w:webHidden/>
          </w:rPr>
          <w:t>52</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89" w:history="1">
        <w:r w:rsidR="00EE2255">
          <w:rPr>
            <w:rStyle w:val="Hyperlink"/>
            <w:noProof/>
          </w:rPr>
          <w:t>APENDICE D</w:t>
        </w:r>
        <w:r w:rsidR="00EE2255">
          <w:rPr>
            <w:noProof/>
            <w:webHidden/>
          </w:rPr>
          <w:tab/>
        </w:r>
        <w:r w:rsidR="00EE2255">
          <w:rPr>
            <w:noProof/>
            <w:webHidden/>
          </w:rPr>
          <w:fldChar w:fldCharType="begin"/>
        </w:r>
        <w:r w:rsidR="00EE2255">
          <w:rPr>
            <w:noProof/>
            <w:webHidden/>
          </w:rPr>
          <w:instrText xml:space="preserve"> PAGEREF _Toc470203589 \h </w:instrText>
        </w:r>
        <w:r w:rsidR="00EE2255">
          <w:rPr>
            <w:noProof/>
            <w:webHidden/>
          </w:rPr>
        </w:r>
        <w:r w:rsidR="00EE2255">
          <w:rPr>
            <w:noProof/>
            <w:webHidden/>
          </w:rPr>
          <w:fldChar w:fldCharType="separate"/>
        </w:r>
        <w:r w:rsidR="00E75998">
          <w:rPr>
            <w:noProof/>
            <w:webHidden/>
          </w:rPr>
          <w:t>54</w:t>
        </w:r>
        <w:r w:rsidR="00EE2255">
          <w:rPr>
            <w:noProof/>
            <w:webHidden/>
          </w:rPr>
          <w:fldChar w:fldCharType="end"/>
        </w:r>
      </w:hyperlink>
    </w:p>
    <w:p w:rsidR="00EE2255" w:rsidRDefault="00E64931">
      <w:pPr>
        <w:pStyle w:val="Sumrio2"/>
        <w:tabs>
          <w:tab w:val="right" w:leader="dot" w:pos="9061"/>
        </w:tabs>
        <w:rPr>
          <w:noProof/>
          <w:lang w:eastAsia="pt-BR"/>
        </w:rPr>
      </w:pPr>
      <w:hyperlink w:anchor="_Toc470203590" w:history="1">
        <w:r w:rsidR="00EE2255" w:rsidRPr="00C5459C">
          <w:rPr>
            <w:rStyle w:val="Hyperlink"/>
            <w:noProof/>
          </w:rPr>
          <w:t>instalação e configuração do mysql no linux</w:t>
        </w:r>
        <w:r w:rsidR="00EE2255">
          <w:rPr>
            <w:noProof/>
            <w:webHidden/>
          </w:rPr>
          <w:tab/>
        </w:r>
        <w:r w:rsidR="00EE2255">
          <w:rPr>
            <w:noProof/>
            <w:webHidden/>
          </w:rPr>
          <w:fldChar w:fldCharType="begin"/>
        </w:r>
        <w:r w:rsidR="00EE2255">
          <w:rPr>
            <w:noProof/>
            <w:webHidden/>
          </w:rPr>
          <w:instrText xml:space="preserve"> PAGEREF _Toc470203590 \h </w:instrText>
        </w:r>
        <w:r w:rsidR="00EE2255">
          <w:rPr>
            <w:noProof/>
            <w:webHidden/>
          </w:rPr>
        </w:r>
        <w:r w:rsidR="00EE2255">
          <w:rPr>
            <w:noProof/>
            <w:webHidden/>
          </w:rPr>
          <w:fldChar w:fldCharType="separate"/>
        </w:r>
        <w:r w:rsidR="00E75998">
          <w:rPr>
            <w:noProof/>
            <w:webHidden/>
          </w:rPr>
          <w:t>54</w:t>
        </w:r>
        <w:r w:rsidR="00EE2255">
          <w:rPr>
            <w:noProof/>
            <w:webHidden/>
          </w:rPr>
          <w:fldChar w:fldCharType="end"/>
        </w:r>
      </w:hyperlink>
    </w:p>
    <w:p w:rsidR="00EE2255" w:rsidRDefault="00E64931">
      <w:pPr>
        <w:pStyle w:val="Sumrio1"/>
        <w:tabs>
          <w:tab w:val="right" w:leader="dot" w:pos="9061"/>
        </w:tabs>
        <w:rPr>
          <w:rFonts w:asciiTheme="minorHAnsi" w:eastAsiaTheme="minorEastAsia" w:hAnsiTheme="minorHAnsi"/>
          <w:noProof/>
          <w:sz w:val="22"/>
          <w:lang w:eastAsia="pt-BR"/>
        </w:rPr>
      </w:pPr>
      <w:hyperlink w:anchor="_Toc470203591" w:history="1">
        <w:r w:rsidR="00EE2255">
          <w:rPr>
            <w:rStyle w:val="Hyperlink"/>
            <w:noProof/>
          </w:rPr>
          <w:t>BIBLIOGRAFIAS</w:t>
        </w:r>
        <w:r w:rsidR="00EE2255">
          <w:rPr>
            <w:noProof/>
            <w:webHidden/>
          </w:rPr>
          <w:tab/>
        </w:r>
        <w:r w:rsidR="00EE2255">
          <w:rPr>
            <w:noProof/>
            <w:webHidden/>
          </w:rPr>
          <w:fldChar w:fldCharType="begin"/>
        </w:r>
        <w:r w:rsidR="00EE2255">
          <w:rPr>
            <w:noProof/>
            <w:webHidden/>
          </w:rPr>
          <w:instrText xml:space="preserve"> PAGEREF _Toc470203591 \h </w:instrText>
        </w:r>
        <w:r w:rsidR="00EE2255">
          <w:rPr>
            <w:noProof/>
            <w:webHidden/>
          </w:rPr>
        </w:r>
        <w:r w:rsidR="00EE2255">
          <w:rPr>
            <w:noProof/>
            <w:webHidden/>
          </w:rPr>
          <w:fldChar w:fldCharType="separate"/>
        </w:r>
        <w:r w:rsidR="00E75998">
          <w:rPr>
            <w:noProof/>
            <w:webHidden/>
          </w:rPr>
          <w:t>67</w:t>
        </w:r>
        <w:r w:rsidR="00EE2255">
          <w:rPr>
            <w:noProof/>
            <w:webHidden/>
          </w:rPr>
          <w:fldChar w:fldCharType="end"/>
        </w:r>
      </w:hyperlink>
    </w:p>
    <w:p w:rsidR="007F188D" w:rsidRDefault="00AC199B" w:rsidP="007F188D">
      <w:r>
        <w:fldChar w:fldCharType="end"/>
      </w:r>
    </w:p>
    <w:p w:rsidR="004F41B8" w:rsidRDefault="004F41B8">
      <w:pPr>
        <w:pStyle w:val="Ttulo1"/>
      </w:pPr>
    </w:p>
    <w:p w:rsidR="004F41B8" w:rsidRDefault="004F41B8">
      <w:pPr>
        <w:pStyle w:val="Ttulo1"/>
        <w:sectPr w:rsidR="004F41B8">
          <w:headerReference w:type="default" r:id="rId9"/>
          <w:footerReference w:type="default" r:id="rId10"/>
          <w:pgSz w:w="11906" w:h="16838"/>
          <w:pgMar w:top="1758" w:right="1134" w:bottom="1191" w:left="1701" w:header="1701" w:footer="1134" w:gutter="0"/>
          <w:pgNumType w:start="4"/>
          <w:cols w:space="720"/>
          <w:formProt w:val="0"/>
          <w:docGrid w:linePitch="360" w:charSpace="-6145"/>
        </w:sectPr>
      </w:pPr>
    </w:p>
    <w:p w:rsidR="004F41B8" w:rsidRDefault="006408FF" w:rsidP="006408FF">
      <w:pPr>
        <w:pStyle w:val="Ttulo1"/>
      </w:pPr>
      <w:bookmarkStart w:id="24" w:name="_Toc470203540"/>
      <w:r>
        <w:lastRenderedPageBreak/>
        <w:t>CapÍtulo 1</w:t>
      </w:r>
      <w:bookmarkEnd w:id="24"/>
    </w:p>
    <w:p w:rsidR="00E52C61" w:rsidRDefault="006408FF">
      <w:pPr>
        <w:pStyle w:val="Ttulo2"/>
        <w:pPrChange w:id="25" w:author="Outro Autor" w:date="2016-11-29T12:12:00Z">
          <w:pPr>
            <w:ind w:left="720" w:hanging="360"/>
          </w:pPr>
        </w:pPrChange>
      </w:pPr>
      <w:r>
        <w:t>Introdução</w:t>
      </w:r>
    </w:p>
    <w:p w:rsidR="004F41B8" w:rsidRDefault="006408FF">
      <w:pPr>
        <w:pStyle w:val="Ttulo3"/>
      </w:pPr>
      <w:bookmarkStart w:id="26" w:name="_Toc470203541"/>
      <w:r>
        <w:t>Motivação</w:t>
      </w:r>
      <w:bookmarkEnd w:id="26"/>
    </w:p>
    <w:p w:rsidR="004F41B8" w:rsidRDefault="006408FF">
      <w:r>
        <w:t xml:space="preserve">Por estar presente em praticamente todos os computadores corporativos, o Microsoft Excel se tornou a ferramenta usada para realizar tarefas de contabilidade básicas de pequenas empresas e </w:t>
      </w:r>
      <w:r w:rsidR="00D231E6">
        <w:t>pôr</w:t>
      </w:r>
      <w:r>
        <w:t xml:space="preserve"> o seu design de tabela pode ser </w:t>
      </w:r>
      <w:r w:rsidR="00D231E6">
        <w:t>também uma</w:t>
      </w:r>
      <w:r>
        <w:t xml:space="preserve"> ferramenta para guardar dados. Porém, mesmo sendo úteis para </w:t>
      </w:r>
      <w:r w:rsidR="00D231E6">
        <w:t>um startup</w:t>
      </w:r>
      <w:r>
        <w:t xml:space="preserve">, as planilhas acabam se tornando incômodas (e potencialmente danosas) quando dados de uma empresa em expansão são gerenciados. Quando você tiver mais clientes e transações, será hora de mudar para o software de sistema de informação elaborado numa linguagem de programação específica. </w:t>
      </w:r>
    </w:p>
    <w:p w:rsidR="004F41B8" w:rsidRDefault="006408FF">
      <w:r>
        <w:t>Conforme seus clientes, seus fornecedores e suas transações aumentam, gerenciá-los no Excel se torna cada vez mais complicado. Gerar relatórios, o que exige a inserção de fórmulas específicas manualmente para obter as informações desejadas, fica muito mais demorado quando se trabalha com grandes quantidades de dados. Além disso, a precisão das planilhas depende da pessoa que insere as informações, e estudos mostram que a taxa de erro aumenta de acordo com a complexidade da planilha.</w:t>
      </w:r>
    </w:p>
    <w:p w:rsidR="004F41B8" w:rsidRDefault="006408FF">
      <w:r>
        <w:t>Diferente das planilhas, o software é projetado para ser dimensionado junto com seu negócio. Como esses programas obtêm dados de sua instituição em tempo real, você economiza o tempo da inserção de dados e consegue registros mais precisos. Relatórios prontos para uso oferecem informações detalhadas com apenas alguns cliques.</w:t>
      </w:r>
    </w:p>
    <w:p w:rsidR="004F41B8" w:rsidRDefault="006408FF">
      <w:r>
        <w:t>O software também facilita o gerenciamento de vários usuários, permitindo que você restrinja o acesso a determinados dados e fornecendo um registro de auditoria para que você veja os detalhes de cada transação e monitore e corrija facilmente possíveis erros. Outras vantagens incluem o acesso a qualquer momento e em qualquer lugar às informações precisas e a sincronização fácil com outros aplicativos de negócios. Tente fazer tudo isso com uma planilha.</w:t>
      </w:r>
    </w:p>
    <w:p w:rsidR="004F41B8" w:rsidRDefault="006408FF">
      <w:r>
        <w:t>A maioria dos programas pode facilmente importar arquivos do Excel. No entanto, eles não sabem automaticamente onde as informações devem ficar por isso, você terá de reformatar alguns de seus dados. O software que você escolher terá requisitos sobre como as informações devem ser organizadas. Por exemplo, se o e-mail da empresa ficar antes do número de telefone na planilha de dados do cliente e aparecer depois desse número no programa, você terá que reordenar os dados do arquivo do Excel antes de importá-lo.</w:t>
      </w:r>
    </w:p>
    <w:p w:rsidR="004F41B8" w:rsidRDefault="006408FF">
      <w:r>
        <w:t>O programa provavelmente terá requisitos para cabeçalhos de coluna, formatação de datas e hora, limites de caracteres e assim por diante. Além disso, os requisitos serão diferentes para cada tipo de lista a ser importada.  Verifique as instruções para seu software específico e edite os dados da planilha adequadamente.</w:t>
      </w:r>
    </w:p>
    <w:p w:rsidR="004F41B8" w:rsidRDefault="006408FF">
      <w:r>
        <w:t>Esse é também o momento de limpar os erros de entrada de dados se isso ainda não tiver sido feito.</w:t>
      </w:r>
    </w:p>
    <w:p w:rsidR="004F41B8" w:rsidRDefault="006408FF">
      <w:r>
        <w:lastRenderedPageBreak/>
        <w:t>Permita o tempo necessário para se adaptar ao novo fluxo de trabalho e resista à vontade de atribuir todas as dificuldades ao software. Dito isso, não hesite em usar as opções de suporte do programa quando necessário. Independentemente de qualquer coisa, administre o sistema antigo e o novo em paralelo por um curto período até ter certeza de que o novo sistema funciona sem problemas.</w:t>
      </w:r>
    </w:p>
    <w:p w:rsidR="004F41B8" w:rsidRDefault="004F41B8">
      <w:pPr>
        <w:spacing w:line="276" w:lineRule="auto"/>
        <w:ind w:firstLine="0"/>
        <w:rPr>
          <w:rFonts w:eastAsiaTheme="majorEastAsia" w:cstheme="majorBidi"/>
          <w:bCs/>
        </w:rPr>
      </w:pPr>
    </w:p>
    <w:p w:rsidR="004F41B8" w:rsidRDefault="006408FF">
      <w:pPr>
        <w:pStyle w:val="Ttulo3"/>
      </w:pPr>
      <w:r>
        <w:br w:type="page"/>
      </w:r>
    </w:p>
    <w:p w:rsidR="004F41B8" w:rsidRDefault="006408FF" w:rsidP="00B52ADF">
      <w:pPr>
        <w:pStyle w:val="Ttulo3"/>
      </w:pPr>
      <w:bookmarkStart w:id="27" w:name="_Toc470203542"/>
      <w:r>
        <w:lastRenderedPageBreak/>
        <w:t>Objetivo</w:t>
      </w:r>
      <w:bookmarkEnd w:id="27"/>
    </w:p>
    <w:p w:rsidR="004F41B8" w:rsidRDefault="006408FF">
      <w:r>
        <w:t>O objetivo geral deste projeto é o desenvolvimento de um programa para desktop de gerenciamento de estágio, facilitando o trabalho da Coordenação, maior controle e informações dos alunos, das empresas, das vagas e seus respectivos perfis e conhecimentos necessários, e do processo de contratação e/ou pela quebra entre alunos e empresas.</w:t>
      </w:r>
    </w:p>
    <w:p w:rsidR="004F41B8" w:rsidRDefault="006408FF">
      <w:r>
        <w:t>No sistema, é exigido o cadastramento para ocorrer à vinculação entre alunos, as empresas e vagas, dando ao Coordenador a possibilidade de avaliar se a vaga é ou não recomendada ao aluno. O sistema permite também a geração de uma vasta gama de relatórios sobre todos os registros cadastrados no sistema separadamente, específicos e os quais estão vinculados.</w:t>
      </w:r>
    </w:p>
    <w:p w:rsidR="004F41B8" w:rsidRDefault="006408FF">
      <w:r>
        <w:t>Ao final do projeto deseja-</w:t>
      </w:r>
      <w:r w:rsidR="00D231E6">
        <w:t>se:</w:t>
      </w:r>
    </w:p>
    <w:p w:rsidR="004F41B8" w:rsidRDefault="006408FF">
      <w:r>
        <w:t>. Permitir o gerenciamento de forma automatizada e mais eficiente dos registros e suas vinculações.</w:t>
      </w:r>
    </w:p>
    <w:p w:rsidR="004F41B8" w:rsidRDefault="006408FF">
      <w:r>
        <w:t>. Evitar a sobrecarga de serviços sobre o Coordenador de Estágio.</w:t>
      </w:r>
    </w:p>
    <w:p w:rsidR="004F41B8" w:rsidRDefault="006408FF">
      <w:r>
        <w:t xml:space="preserve">. Disponibilizar a geração de Relatórios de Estágio. </w:t>
      </w:r>
    </w:p>
    <w:p w:rsidR="004F41B8" w:rsidRDefault="006408FF">
      <w:r>
        <w:t>. Manter constante a obtenção de informações sobre o status atual dos estágios.</w:t>
      </w:r>
    </w:p>
    <w:p w:rsidR="004F41B8" w:rsidRDefault="004F41B8">
      <w:pPr>
        <w:spacing w:line="276" w:lineRule="auto"/>
        <w:ind w:firstLine="0"/>
        <w:rPr>
          <w:rFonts w:cs="Arial"/>
          <w:b/>
          <w:szCs w:val="24"/>
        </w:rPr>
      </w:pPr>
    </w:p>
    <w:p w:rsidR="004F41B8" w:rsidRDefault="006408FF">
      <w:pPr>
        <w:pStyle w:val="Ttulo1"/>
      </w:pPr>
      <w:r>
        <w:br w:type="page"/>
      </w:r>
    </w:p>
    <w:p w:rsidR="004F41B8" w:rsidRPr="006408FF" w:rsidRDefault="006408FF" w:rsidP="006408FF">
      <w:pPr>
        <w:pStyle w:val="Ttulo1"/>
      </w:pPr>
      <w:bookmarkStart w:id="28" w:name="_Toc470203543"/>
      <w:r w:rsidRPr="006408FF">
        <w:lastRenderedPageBreak/>
        <w:t>CAPÍTULO 2</w:t>
      </w:r>
      <w:bookmarkEnd w:id="28"/>
    </w:p>
    <w:p w:rsidR="00E52C61" w:rsidRDefault="006408FF">
      <w:pPr>
        <w:pStyle w:val="Ttulo2"/>
        <w:pPrChange w:id="29" w:author="Outro Autor" w:date="2016-11-29T12:12:00Z">
          <w:pPr>
            <w:ind w:left="720" w:hanging="360"/>
          </w:pPr>
        </w:pPrChange>
      </w:pPr>
      <w:r>
        <w:t>Estado da Arte</w:t>
      </w:r>
    </w:p>
    <w:p w:rsidR="004F41B8" w:rsidRDefault="006408FF" w:rsidP="00B52ADF">
      <w:pPr>
        <w:pStyle w:val="Ttulo3"/>
      </w:pPr>
      <w:bookmarkStart w:id="30" w:name="_Toc470203544"/>
      <w:r>
        <w:t>Tecnologias Utilizadas</w:t>
      </w:r>
      <w:bookmarkEnd w:id="30"/>
    </w:p>
    <w:p w:rsidR="004F41B8" w:rsidRDefault="006408FF">
      <w:pPr>
        <w:pStyle w:val="Ttulo4"/>
      </w:pPr>
      <w:bookmarkStart w:id="31" w:name="_Toc470203545"/>
      <w:r>
        <w:t>MYSQL WORKBENCH</w:t>
      </w:r>
      <w:bookmarkEnd w:id="31"/>
    </w:p>
    <w:p w:rsidR="004F41B8" w:rsidRDefault="006408FF">
      <w:r>
        <w:t>O MySQL Workbench [1</w:t>
      </w:r>
      <w:r w:rsidR="00D231E6">
        <w:t>] é</w:t>
      </w:r>
      <w:r>
        <w:t xml:space="preserve"> uma ferramenta de design visual de um sistema RDBMS responsável pela criação e manutenção do sistema de banco de dados MySQL. Utilizando a linguagem de programação SQL permite aos usuários administrar graficamente o banco de dados MySQL e projetar visualmente estruturas de banco de dados.</w:t>
      </w:r>
    </w:p>
    <w:p w:rsidR="004F41B8" w:rsidRDefault="006408FF" w:rsidP="00B27477">
      <w:pPr>
        <w:pStyle w:val="Ttulo4"/>
      </w:pPr>
      <w:bookmarkStart w:id="32" w:name="_Toc470203546"/>
      <w:r>
        <w:t>Netbeans IDE 8.1</w:t>
      </w:r>
      <w:bookmarkEnd w:id="32"/>
    </w:p>
    <w:p w:rsidR="004F41B8" w:rsidRDefault="006408FF">
      <w:pPr>
        <w:rPr>
          <w:shd w:val="clear" w:color="auto" w:fill="FFFFFF"/>
        </w:rPr>
      </w:pPr>
      <w:r>
        <w:rPr>
          <w:shd w:val="clear" w:color="auto" w:fill="FFFFFF"/>
        </w:rPr>
        <w:t>O</w:t>
      </w:r>
      <w:r>
        <w:rPr>
          <w:rStyle w:val="apple-converted-space"/>
          <w:rFonts w:cs="Arial"/>
          <w:color w:val="252525"/>
          <w:szCs w:val="24"/>
          <w:shd w:val="clear" w:color="auto" w:fill="FFFFFF"/>
        </w:rPr>
        <w:t> </w:t>
      </w:r>
      <w:r>
        <w:rPr>
          <w:bCs/>
          <w:shd w:val="clear" w:color="auto" w:fill="FFFFFF"/>
        </w:rPr>
        <w:t>NetBeans</w:t>
      </w:r>
      <w:r>
        <w:rPr>
          <w:rStyle w:val="apple-converted-space"/>
          <w:rFonts w:cs="Arial"/>
          <w:color w:val="252525"/>
          <w:szCs w:val="24"/>
          <w:shd w:val="clear" w:color="auto" w:fill="FFFFFF"/>
        </w:rPr>
        <w:t> </w:t>
      </w:r>
      <w:r>
        <w:rPr>
          <w:shd w:val="clear" w:color="auto" w:fill="FFFFFF"/>
        </w:rPr>
        <w:t>IDE [2] é um</w:t>
      </w:r>
      <w:r>
        <w:rPr>
          <w:rStyle w:val="apple-converted-space"/>
          <w:rFonts w:cs="Arial"/>
          <w:color w:val="252525"/>
          <w:szCs w:val="24"/>
          <w:shd w:val="clear" w:color="auto" w:fill="FFFFFF"/>
        </w:rPr>
        <w:t> </w:t>
      </w:r>
      <w:r>
        <w:rPr>
          <w:shd w:val="clear" w:color="auto" w:fill="FFFFFF"/>
        </w:rPr>
        <w:t xml:space="preserve">ambiente de desenvolvimento </w:t>
      </w:r>
      <w:r w:rsidR="00D231E6">
        <w:rPr>
          <w:shd w:val="clear" w:color="auto" w:fill="FFFFFF"/>
        </w:rPr>
        <w:t>integrado</w:t>
      </w:r>
      <w:r w:rsidR="00D231E6">
        <w:rPr>
          <w:rStyle w:val="apple-converted-space"/>
          <w:rFonts w:cs="Arial"/>
          <w:color w:val="252525"/>
          <w:szCs w:val="24"/>
          <w:shd w:val="clear" w:color="auto" w:fill="FFFFFF"/>
        </w:rPr>
        <w:t> </w:t>
      </w:r>
      <w:r w:rsidR="00D231E6">
        <w:rPr>
          <w:shd w:val="clear" w:color="auto" w:fill="FFFFFF"/>
        </w:rPr>
        <w:t>gratuito</w:t>
      </w:r>
      <w:r>
        <w:rPr>
          <w:shd w:val="clear" w:color="auto" w:fill="FFFFFF"/>
        </w:rPr>
        <w:t xml:space="preserve"> e de</w:t>
      </w:r>
      <w:r>
        <w:rPr>
          <w:rStyle w:val="apple-converted-space"/>
          <w:rFonts w:cs="Arial"/>
          <w:color w:val="252525"/>
          <w:szCs w:val="24"/>
          <w:shd w:val="clear" w:color="auto" w:fill="FFFFFF"/>
        </w:rPr>
        <w:t> </w:t>
      </w:r>
      <w:r>
        <w:rPr>
          <w:shd w:val="clear" w:color="auto" w:fill="FFFFFF"/>
        </w:rPr>
        <w:t>código aberto</w:t>
      </w:r>
      <w:r>
        <w:rPr>
          <w:rStyle w:val="apple-converted-space"/>
          <w:rFonts w:cs="Arial"/>
          <w:color w:val="252525"/>
          <w:szCs w:val="24"/>
          <w:shd w:val="clear" w:color="auto" w:fill="FFFFFF"/>
        </w:rPr>
        <w:t> </w:t>
      </w:r>
      <w:r>
        <w:rPr>
          <w:shd w:val="clear" w:color="auto" w:fill="FFFFFF"/>
        </w:rPr>
        <w:t xml:space="preserve">para desenvolvedores de software. O IDE é executado em muitas plataformas, </w:t>
      </w:r>
      <w:r w:rsidR="00D231E6">
        <w:rPr>
          <w:shd w:val="clear" w:color="auto" w:fill="FFFFFF"/>
        </w:rPr>
        <w:t>como</w:t>
      </w:r>
      <w:r w:rsidR="00D231E6">
        <w:rPr>
          <w:rStyle w:val="apple-converted-space"/>
          <w:rFonts w:cs="Arial"/>
          <w:color w:val="252525"/>
          <w:szCs w:val="24"/>
          <w:shd w:val="clear" w:color="auto" w:fill="FFFFFF"/>
        </w:rPr>
        <w:t> Windows</w:t>
      </w:r>
      <w:r>
        <w:rPr>
          <w:shd w:val="clear" w:color="auto" w:fill="FFFFFF"/>
        </w:rPr>
        <w:t xml:space="preserve">, </w:t>
      </w:r>
      <w:r w:rsidR="00D231E6">
        <w:rPr>
          <w:shd w:val="clear" w:color="auto" w:fill="FFFFFF"/>
        </w:rPr>
        <w:t>Linux, Solaris</w:t>
      </w:r>
      <w:r>
        <w:rPr>
          <w:rStyle w:val="apple-converted-space"/>
          <w:rFonts w:cs="Arial"/>
          <w:color w:val="252525"/>
          <w:szCs w:val="24"/>
          <w:shd w:val="clear" w:color="auto" w:fill="FFFFFF"/>
        </w:rPr>
        <w:t> </w:t>
      </w:r>
      <w:r>
        <w:rPr>
          <w:shd w:val="clear" w:color="auto" w:fill="FFFFFF"/>
        </w:rPr>
        <w:t>e</w:t>
      </w:r>
      <w:r>
        <w:rPr>
          <w:rStyle w:val="apple-converted-space"/>
          <w:rFonts w:cs="Arial"/>
          <w:color w:val="252525"/>
          <w:szCs w:val="24"/>
          <w:shd w:val="clear" w:color="auto" w:fill="FFFFFF"/>
        </w:rPr>
        <w:t> </w:t>
      </w:r>
      <w:r>
        <w:rPr>
          <w:shd w:val="clear" w:color="auto" w:fill="FFFFFF"/>
        </w:rPr>
        <w:t xml:space="preserve">MacOS. O NetBeans IDE oferece aos desenvolvedores ferramentas necessárias para criar aplicativos profissionais de desktop, </w:t>
      </w:r>
      <w:r w:rsidR="00D231E6">
        <w:rPr>
          <w:shd w:val="clear" w:color="auto" w:fill="FFFFFF"/>
        </w:rPr>
        <w:t>empresariais Web e móveis multiplataformas</w:t>
      </w:r>
      <w:r>
        <w:rPr>
          <w:shd w:val="clear" w:color="auto" w:fill="FFFFFF"/>
        </w:rPr>
        <w:t>.</w:t>
      </w:r>
    </w:p>
    <w:p w:rsidR="004F41B8" w:rsidRDefault="006408FF">
      <w:pPr>
        <w:jc w:val="both"/>
      </w:pPr>
      <w:r>
        <w:rPr>
          <w:rFonts w:cs="Arial"/>
          <w:color w:val="252525"/>
          <w:szCs w:val="24"/>
          <w:shd w:val="clear" w:color="auto" w:fill="FFFFFF"/>
        </w:rPr>
        <w:t>Suas principais são:</w:t>
      </w:r>
    </w:p>
    <w:p w:rsidR="004F41B8" w:rsidRDefault="006408FF">
      <w:pPr>
        <w:pStyle w:val="Ttulo4"/>
      </w:pPr>
      <w:r>
        <w:br w:type="page"/>
      </w:r>
    </w:p>
    <w:p w:rsidR="004F41B8" w:rsidRDefault="006408FF" w:rsidP="00B27477">
      <w:pPr>
        <w:pStyle w:val="Ttulo4"/>
      </w:pPr>
      <w:bookmarkStart w:id="33" w:name="_Toc470203547"/>
      <w:r>
        <w:lastRenderedPageBreak/>
        <w:t>Linguagem JAVA</w:t>
      </w:r>
      <w:bookmarkEnd w:id="33"/>
    </w:p>
    <w:p w:rsidR="004F41B8" w:rsidRDefault="006408FF">
      <w:r>
        <w:t xml:space="preserve">O JAVA é uma [3] linguagem de programação orientada a objetos, desenvolvida pela Sun Microsystems, capaz de criar tanto aplicativos para desktop, aplicações comerciais, softwares robustos, completos e independentes, aplicativos para a Web. </w:t>
      </w:r>
      <w:r w:rsidR="00D231E6">
        <w:t>Além</w:t>
      </w:r>
      <w:r>
        <w:t xml:space="preserve"> disso, caracteriza-se por ser muito parecida com C++, eliminando as características consideradas complexas, dentre as quais ponteiros e herança múltipla.</w:t>
      </w:r>
    </w:p>
    <w:p w:rsidR="004F41B8" w:rsidRDefault="006408FF">
      <w:r>
        <w:t>As principais características da linguagem JAVA são:</w:t>
      </w:r>
    </w:p>
    <w:p w:rsidR="004F41B8" w:rsidRDefault="006408FF">
      <w:r>
        <w:t>. Linguagem simples e de fácil manipulação, possui sintaxe muito parecida com C++ que é uma das mais conhecidas no meio. Java é muitas vezes considerada uma versão simplificada da linguagem C++, onde Java não possui características como arquivos headers, ponteiros, sobrecarga de operadores, classes básicas virtuais, dentre outras que somente aumentavam a dificuldade dos programadores com a linguagem C++.</w:t>
      </w:r>
    </w:p>
    <w:p w:rsidR="004F41B8" w:rsidRDefault="006408FF">
      <w:r>
        <w:t xml:space="preserve">Paradigma atualmente mais utilizado na construção de softwares. Permite que se focalize o dado, enfim, o objeto. Java não é uma linguagem 100% orientada a objetos, como Smaltalk, onde qualquer elemento, (operadores, sinais, tipos de </w:t>
      </w:r>
      <w:r w:rsidR="00D231E6">
        <w:t>dados, ...</w:t>
      </w:r>
      <w:r>
        <w:t>) são objetos. Em Java há os tipos primitivos de dados que não são objetos, mas foram criados e incorporados ao Java para permitir uma melhor forma de utilização da linguagem pelos programadores. Outra característica importante da linguagem Java em relação à linguagem C++, é que Java não suporta herança múltipla.</w:t>
      </w:r>
    </w:p>
    <w:p w:rsidR="004F41B8" w:rsidRDefault="006408FF">
      <w:r>
        <w:t>. Um programa desenvolvido em Java necessita ser compilado, gerando um bytecode. Para executá-lo é necessário então, que um interpretador leia o código binário, o bytecode e repasse as instruções ao processador da máquina específica. Esse interpretador é conhecido como JVM (Java Virtual Machine). Os bytecodes são conjuntos de instruções, parecidas com código de máquina. É um formato próprio do Java para a representação das instruções no código compilado.</w:t>
      </w:r>
    </w:p>
    <w:p w:rsidR="004F41B8" w:rsidRDefault="006408FF">
      <w:r>
        <w:t xml:space="preserve">. As funcionalidades que são fornecidas pela linguagem Java para desenvolver programas que manipulem as redes através das APIs são simples e de </w:t>
      </w:r>
      <w:r w:rsidR="00D231E6">
        <w:t>grandes potencialidades</w:t>
      </w:r>
      <w:r>
        <w:t>. Através destas APIs pode-se manipular protocolos como TCP/IP, HTTP, FTP e utilizar objetos da grande rede via URLs.</w:t>
      </w:r>
    </w:p>
    <w:p w:rsidR="004F41B8" w:rsidRDefault="006408FF">
      <w:r>
        <w:t>. Programas Java são “linkados” em tempo de execução. Os bytecodes gerados durante a compilação só serão integrados na execução. Um objeto X existente em um arquivo quando instanciado, somente será alocado na memória em tempo de execução. Se alguma alteração ocorrer na classe que define o objeto X, somente o arquivo da classe com a alteração necessita ser compilado.</w:t>
      </w:r>
    </w:p>
    <w:p w:rsidR="004F41B8" w:rsidRDefault="006408FF">
      <w:r>
        <w:t>. Suporta a utilização de threads. Threads são linhas de execução, executadas concorrentemente dentro de um mesmo processo. Diferentemente de outras linguagens, programar utilizando Threads é simples e fácil na linguagem Java.</w:t>
      </w:r>
    </w:p>
    <w:p w:rsidR="004F41B8" w:rsidRPr="006408FF" w:rsidRDefault="006408FF" w:rsidP="006408FF">
      <w:r>
        <w:t xml:space="preserve">. Pode ser executado em qualquer arquitetura de hardware e sistema operacional, sem precisar ser </w:t>
      </w:r>
      <w:r w:rsidR="00D231E6">
        <w:t>recompilado</w:t>
      </w:r>
      <w:r>
        <w:t xml:space="preserve">. Um programa Java pode ser executado em qualquer plataforma que possua um interpretador Java (ambiente de execução). </w:t>
      </w:r>
      <w:r>
        <w:lastRenderedPageBreak/>
        <w:t xml:space="preserve">Além disso, não há dependência de implementação, como por exemplo, os tamanhos dos tipos primitivos não diferem entre si, são independentes da </w:t>
      </w:r>
      <w:r w:rsidR="00D231E6">
        <w:t>máquina</w:t>
      </w:r>
      <w:r>
        <w:t xml:space="preserve"> em que está a aplicação. Assim, o tipo int possui sempre um tamanho de 32-bits em Java e em qualquer máquina que esteja sendo executado.</w:t>
      </w:r>
    </w:p>
    <w:p w:rsidR="004F41B8" w:rsidRDefault="006408FF">
      <w:pPr>
        <w:pStyle w:val="Ttulo2"/>
      </w:pPr>
      <w:r>
        <w:br w:type="page"/>
      </w:r>
    </w:p>
    <w:p w:rsidR="00E52C61" w:rsidRDefault="006408FF">
      <w:pPr>
        <w:pStyle w:val="Ttulo2"/>
        <w:pPrChange w:id="34" w:author="Outro Autor" w:date="2016-11-29T12:12:00Z">
          <w:pPr>
            <w:ind w:left="720" w:hanging="360"/>
          </w:pPr>
        </w:pPrChange>
      </w:pPr>
      <w:r>
        <w:rPr>
          <w:lang w:eastAsia="pt-BR"/>
        </w:rPr>
        <w:lastRenderedPageBreak/>
        <w:t>Processos</w:t>
      </w:r>
    </w:p>
    <w:p w:rsidR="004F41B8" w:rsidRDefault="006408FF" w:rsidP="00B52ADF">
      <w:pPr>
        <w:pStyle w:val="Ttulo3"/>
        <w:rPr>
          <w:lang w:eastAsia="pt-BR"/>
        </w:rPr>
      </w:pPr>
      <w:bookmarkStart w:id="35" w:name="_Toc470203548"/>
      <w:r>
        <w:rPr>
          <w:lang w:eastAsia="pt-BR"/>
        </w:rPr>
        <w:t>Estação de Trabalho</w:t>
      </w:r>
      <w:bookmarkEnd w:id="35"/>
    </w:p>
    <w:p w:rsidR="004F41B8" w:rsidRDefault="006408FF">
      <w:pPr>
        <w:rPr>
          <w:lang w:eastAsia="pt-BR"/>
        </w:rPr>
      </w:pPr>
      <w:r>
        <w:rPr>
          <w:lang w:eastAsia="pt-BR"/>
        </w:rPr>
        <w:t>No desenvolvimento do sistema proposto, foi utilizado um notebook Asus com processador Intel® Core™ 2.20 GHz, 4.00 GB de memória RAM, HD de 372 GB.</w:t>
      </w:r>
    </w:p>
    <w:p w:rsidR="000B4AFB" w:rsidRDefault="000B4AFB" w:rsidP="000B4AFB">
      <w:pPr>
        <w:rPr>
          <w:lang w:eastAsia="pt-BR"/>
        </w:rPr>
      </w:pPr>
      <w:r>
        <w:rPr>
          <w:lang w:eastAsia="pt-BR"/>
        </w:rPr>
        <w:t xml:space="preserve">Nome da Placa Mãe   Dell System Inspiron N7110  </w:t>
      </w:r>
    </w:p>
    <w:p w:rsidR="000B4AFB" w:rsidRDefault="000B4AFB" w:rsidP="000B4AFB">
      <w:pPr>
        <w:rPr>
          <w:lang w:eastAsia="pt-BR"/>
        </w:rPr>
      </w:pPr>
      <w:r>
        <w:rPr>
          <w:lang w:eastAsia="pt-BR"/>
        </w:rPr>
        <w:t xml:space="preserve">Memória do Sistema   8086 MB  </w:t>
      </w:r>
    </w:p>
    <w:p w:rsidR="004F41B8" w:rsidRDefault="000B4AFB" w:rsidP="000B4AFB">
      <w:pPr>
        <w:rPr>
          <w:lang w:eastAsia="pt-BR"/>
        </w:rPr>
      </w:pPr>
      <w:r>
        <w:rPr>
          <w:lang w:eastAsia="pt-BR"/>
        </w:rPr>
        <w:t xml:space="preserve">DIMM1: Kingston 99U5428-065.A00LF   8 GB DDR3-1333 DDR3 SDRAM (8-8-8-22 @ 609 MHz) (7-7-7-20 @ 533 MHz) (6-6-6-17 @ 457 MHz) (5-5-5-14 @ 380 MHz)  </w:t>
      </w:r>
    </w:p>
    <w:p w:rsidR="0021535A" w:rsidRDefault="0021535A" w:rsidP="0021535A">
      <w:pPr>
        <w:rPr>
          <w:lang w:eastAsia="pt-BR"/>
        </w:rPr>
      </w:pPr>
      <w:r>
        <w:rPr>
          <w:lang w:eastAsia="pt-BR"/>
        </w:rPr>
        <w:t xml:space="preserve">Fabricante   </w:t>
      </w:r>
      <w:r w:rsidR="00D231E6">
        <w:rPr>
          <w:lang w:eastAsia="pt-BR"/>
        </w:rPr>
        <w:t>Intel (</w:t>
      </w:r>
      <w:r>
        <w:rPr>
          <w:lang w:eastAsia="pt-BR"/>
        </w:rPr>
        <w:t xml:space="preserve">R) Corporation  </w:t>
      </w:r>
    </w:p>
    <w:p w:rsidR="000B4AFB" w:rsidRPr="000B4AFB" w:rsidRDefault="0021535A" w:rsidP="0021535A">
      <w:pPr>
        <w:rPr>
          <w:lang w:eastAsia="pt-BR"/>
        </w:rPr>
      </w:pPr>
      <w:r>
        <w:rPr>
          <w:lang w:eastAsia="pt-BR"/>
        </w:rPr>
        <w:t xml:space="preserve">Versão   </w:t>
      </w:r>
      <w:r w:rsidR="00D231E6">
        <w:rPr>
          <w:lang w:eastAsia="pt-BR"/>
        </w:rPr>
        <w:t>Intel (</w:t>
      </w:r>
      <w:r>
        <w:rPr>
          <w:lang w:eastAsia="pt-BR"/>
        </w:rPr>
        <w:t>R</w:t>
      </w:r>
      <w:r w:rsidR="00D231E6">
        <w:rPr>
          <w:lang w:eastAsia="pt-BR"/>
        </w:rPr>
        <w:t>). Core (</w:t>
      </w:r>
      <w:r>
        <w:rPr>
          <w:lang w:eastAsia="pt-BR"/>
        </w:rPr>
        <w:t xml:space="preserve">TM) i5-2450M CPU @ 2.50GHz  </w:t>
      </w:r>
    </w:p>
    <w:p w:rsidR="004F41B8" w:rsidRDefault="006408FF" w:rsidP="00B52ADF">
      <w:pPr>
        <w:pStyle w:val="Ttulo3"/>
        <w:rPr>
          <w:lang w:eastAsia="pt-BR"/>
        </w:rPr>
      </w:pPr>
      <w:bookmarkStart w:id="36" w:name="_Toc470203549"/>
      <w:r>
        <w:rPr>
          <w:lang w:eastAsia="pt-BR"/>
        </w:rPr>
        <w:t>Ambiente de Desenvolvimento</w:t>
      </w:r>
      <w:bookmarkEnd w:id="36"/>
    </w:p>
    <w:p w:rsidR="004F41B8" w:rsidRDefault="006408FF">
      <w:r>
        <w:t xml:space="preserve">Foi utilizado o sistema operacional Windows 10 Home Single Language </w:t>
      </w:r>
      <w:r w:rsidR="00D231E6">
        <w:t>e</w:t>
      </w:r>
      <w:r w:rsidR="00D231E6" w:rsidRPr="0021535A">
        <w:t xml:space="preserve"> Sistema</w:t>
      </w:r>
      <w:r w:rsidR="0021535A" w:rsidRPr="0021535A">
        <w:t xml:space="preserve"> operacional   Windows 10 Pro Professional 6.2.9200</w:t>
      </w:r>
      <w:r>
        <w:t>, como ferramenta de desen</w:t>
      </w:r>
      <w:r w:rsidR="0021535A">
        <w:t xml:space="preserve">volvimento, o Netbeans IDE </w:t>
      </w:r>
      <w:r w:rsidR="00D231E6">
        <w:t>8.1, um</w:t>
      </w:r>
      <w:r w:rsidR="0021535A">
        <w:t xml:space="preserve"> Servidor MySQL baseado no Debian </w:t>
      </w:r>
      <w:r w:rsidR="00D231E6">
        <w:t>8, ferramenta</w:t>
      </w:r>
      <w:r w:rsidR="0021535A">
        <w:t xml:space="preserve"> para gerenciar o Banco de Dados MySQL</w:t>
      </w:r>
      <w:r>
        <w:t xml:space="preserve"> Workbench. O sistema foi desenvolvido em JAVA como linguagem de programação.</w:t>
      </w:r>
    </w:p>
    <w:p w:rsidR="004F41B8" w:rsidRDefault="006408FF">
      <w:pPr>
        <w:spacing w:line="276" w:lineRule="auto"/>
        <w:ind w:firstLine="0"/>
        <w:rPr>
          <w:rFonts w:cs="Arial"/>
          <w:b/>
          <w:sz w:val="28"/>
          <w:szCs w:val="28"/>
        </w:rPr>
      </w:pPr>
      <w:r>
        <w:br w:type="page"/>
      </w:r>
    </w:p>
    <w:p w:rsidR="004F41B8" w:rsidRDefault="006408FF" w:rsidP="006408FF">
      <w:pPr>
        <w:pStyle w:val="Ttulo1"/>
      </w:pPr>
      <w:bookmarkStart w:id="37" w:name="_Toc470203550"/>
      <w:r>
        <w:lastRenderedPageBreak/>
        <w:t>Capitulo 3</w:t>
      </w:r>
      <w:bookmarkEnd w:id="37"/>
    </w:p>
    <w:p w:rsidR="00E52C61" w:rsidRDefault="006408FF">
      <w:pPr>
        <w:pStyle w:val="Ttulo2"/>
        <w:pPrChange w:id="38" w:author="Outro Autor" w:date="2016-11-29T12:12:00Z">
          <w:pPr>
            <w:ind w:left="720" w:hanging="360"/>
          </w:pPr>
        </w:pPrChange>
      </w:pPr>
      <w:r>
        <w:t>O SISTEMA</w:t>
      </w:r>
    </w:p>
    <w:p w:rsidR="004F41B8" w:rsidRDefault="006408FF">
      <w:pPr>
        <w:rPr>
          <w:b/>
        </w:rPr>
      </w:pPr>
      <w:r>
        <w:t>A seguir, são apresentadas todas as funcionalidades do sistema que foram implantadas até então.</w:t>
      </w:r>
    </w:p>
    <w:p w:rsidR="004F41B8" w:rsidRDefault="006408FF" w:rsidP="00B52ADF">
      <w:pPr>
        <w:pStyle w:val="Ttulo3"/>
      </w:pPr>
      <w:bookmarkStart w:id="39" w:name="_Toc470203551"/>
      <w:r>
        <w:t>Tela Login</w:t>
      </w:r>
      <w:bookmarkEnd w:id="39"/>
    </w:p>
    <w:p w:rsidR="004F41B8" w:rsidRDefault="006408FF">
      <w:r>
        <w:t>Inicialmente, o usuário terá que entrar com o login e senha, assim o sistema definirá qual perfil aquele usuário se encaixa e logo, em seguida o sistema abrirá a tela principal.</w:t>
      </w:r>
    </w:p>
    <w:p w:rsidR="004F41B8" w:rsidRDefault="006408FF">
      <w:pPr>
        <w:spacing w:line="276" w:lineRule="auto"/>
        <w:ind w:firstLine="0"/>
      </w:pPr>
      <w:r>
        <w:rPr>
          <w:noProof/>
          <w:lang w:eastAsia="pt-BR"/>
        </w:rPr>
        <w:drawing>
          <wp:anchor distT="0" distB="0" distL="114300" distR="114300" simplePos="0" relativeHeight="251653632" behindDoc="0" locked="0" layoutInCell="1" allowOverlap="1">
            <wp:simplePos x="0" y="0"/>
            <wp:positionH relativeFrom="column">
              <wp:posOffset>-13335</wp:posOffset>
            </wp:positionH>
            <wp:positionV relativeFrom="page">
              <wp:posOffset>3114675</wp:posOffset>
            </wp:positionV>
            <wp:extent cx="3886200" cy="2466975"/>
            <wp:effectExtent l="0" t="0" r="0" b="0"/>
            <wp:wrapNone/>
            <wp:docPr id="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pic:cNvPicPr>
                      <a:picLocks noChangeAspect="1" noChangeArrowheads="1"/>
                    </pic:cNvPicPr>
                  </pic:nvPicPr>
                  <pic:blipFill>
                    <a:blip r:embed="rId11"/>
                    <a:srcRect l="44286" t="28753" r="34419" b="45848"/>
                    <a:stretch>
                      <a:fillRect/>
                    </a:stretch>
                  </pic:blipFill>
                  <pic:spPr bwMode="auto">
                    <a:xfrm>
                      <a:off x="0" y="0"/>
                      <a:ext cx="3886200" cy="2466975"/>
                    </a:xfrm>
                    <a:prstGeom prst="rect">
                      <a:avLst/>
                    </a:prstGeom>
                    <a:noFill/>
                    <a:ln w="9525">
                      <a:noFill/>
                      <a:miter lim="800000"/>
                      <a:headEnd/>
                      <a:tailEnd/>
                    </a:ln>
                  </pic:spPr>
                </pic:pic>
              </a:graphicData>
            </a:graphic>
          </wp:anchor>
        </w:drawing>
      </w:r>
    </w:p>
    <w:p w:rsidR="004F41B8" w:rsidRDefault="004F41B8">
      <w:pPr>
        <w:spacing w:line="276" w:lineRule="auto"/>
        <w:ind w:firstLine="0"/>
      </w:pPr>
    </w:p>
    <w:p w:rsidR="004F41B8" w:rsidRDefault="004F41B8">
      <w:pPr>
        <w:spacing w:line="276" w:lineRule="auto"/>
        <w:ind w:firstLine="0"/>
      </w:pPr>
    </w:p>
    <w:p w:rsidR="004F41B8" w:rsidRDefault="004F41B8">
      <w:pPr>
        <w:spacing w:line="276" w:lineRule="auto"/>
        <w:ind w:firstLine="0"/>
      </w:pPr>
    </w:p>
    <w:p w:rsidR="004F41B8" w:rsidRDefault="004F41B8">
      <w:pPr>
        <w:spacing w:line="276" w:lineRule="auto"/>
        <w:ind w:firstLine="0"/>
      </w:pPr>
    </w:p>
    <w:p w:rsidR="004F41B8" w:rsidRDefault="004F41B8">
      <w:pPr>
        <w:spacing w:line="276" w:lineRule="auto"/>
        <w:ind w:firstLine="0"/>
      </w:pPr>
    </w:p>
    <w:p w:rsidR="004F41B8" w:rsidRDefault="004F41B8">
      <w:pPr>
        <w:spacing w:line="276" w:lineRule="auto"/>
        <w:ind w:firstLine="0"/>
      </w:pPr>
    </w:p>
    <w:p w:rsidR="004F41B8" w:rsidRDefault="004F41B8">
      <w:pPr>
        <w:spacing w:line="276" w:lineRule="auto"/>
        <w:ind w:firstLine="0"/>
      </w:pPr>
    </w:p>
    <w:p w:rsidR="004F41B8" w:rsidRDefault="00EE2255">
      <w:pPr>
        <w:spacing w:line="276" w:lineRule="auto"/>
        <w:ind w:firstLine="0"/>
      </w:pPr>
      <w:bookmarkStart w:id="40" w:name="__DdeLink__1568_1590627820"/>
      <w:bookmarkEnd w:id="40"/>
      <w:r>
        <w:rPr>
          <w:noProof/>
          <w:lang w:eastAsia="pt-BR"/>
        </w:rPr>
        <mc:AlternateContent>
          <mc:Choice Requires="wps">
            <w:drawing>
              <wp:anchor distT="0" distB="0" distL="114300" distR="114300" simplePos="0" relativeHeight="251655680" behindDoc="0" locked="0" layoutInCell="1" allowOverlap="1">
                <wp:simplePos x="0" y="0"/>
                <wp:positionH relativeFrom="column">
                  <wp:posOffset>-9525</wp:posOffset>
                </wp:positionH>
                <wp:positionV relativeFrom="paragraph">
                  <wp:posOffset>133985</wp:posOffset>
                </wp:positionV>
                <wp:extent cx="3886200" cy="175260"/>
                <wp:effectExtent l="0" t="0" r="0" b="0"/>
                <wp:wrapNone/>
                <wp:docPr id="8" name="Caixa de texto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886200" cy="175260"/>
                        </a:xfrm>
                        <a:prstGeom prst="rect">
                          <a:avLst/>
                        </a:prstGeom>
                        <a:solidFill>
                          <a:srgbClr val="FFFFFF"/>
                        </a:solidFill>
                      </wps:spPr>
                      <wps:txbx>
                        <w:txbxContent>
                          <w:p w:rsidR="00E64931" w:rsidRDefault="00E64931">
                            <w:pPr>
                              <w:pStyle w:val="Legenda"/>
                            </w:pPr>
                            <w:bookmarkStart w:id="41" w:name="_Toc470203418"/>
                            <w:r>
                              <w:t xml:space="preserve">Figura </w:t>
                            </w:r>
                            <w:r>
                              <w:fldChar w:fldCharType="begin"/>
                            </w:r>
                            <w:r>
                              <w:instrText>SEQ Figura \* ARABIC</w:instrText>
                            </w:r>
                            <w:r>
                              <w:fldChar w:fldCharType="separate"/>
                            </w:r>
                            <w:r w:rsidR="00E75998">
                              <w:rPr>
                                <w:noProof/>
                              </w:rPr>
                              <w:t>1</w:t>
                            </w:r>
                            <w:r>
                              <w:rPr>
                                <w:noProof/>
                              </w:rPr>
                              <w:fldChar w:fldCharType="end"/>
                            </w:r>
                            <w:r>
                              <w:t xml:space="preserve"> – Tela Login</w:t>
                            </w:r>
                            <w:bookmarkEnd w:id="41"/>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Caixa de texto 7" o:spid="_x0000_s1026" type="#_x0000_t202" style="position:absolute;margin-left:-.75pt;margin-top:10.55pt;width:306pt;height:13.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" stroked="f">
                <v:path arrowok="t"/>
                <v:textbox inset="0,0,0,0">
                  <w:txbxContent>
                    <w:p w:rsidR="00E64931" w:rsidRDefault="00E64931">
                      <w:pPr>
                        <w:pStyle w:val="Legenda"/>
                      </w:pPr>
                      <w:bookmarkStart w:id="42" w:name="_Toc470203418"/>
                      <w:r>
                        <w:t xml:space="preserve">Figura </w:t>
                      </w:r>
                      <w:r>
                        <w:fldChar w:fldCharType="begin"/>
                      </w:r>
                      <w:r>
                        <w:instrText>SEQ Figura \* ARABIC</w:instrText>
                      </w:r>
                      <w:r>
                        <w:fldChar w:fldCharType="separate"/>
                      </w:r>
                      <w:r w:rsidR="00E75998">
                        <w:rPr>
                          <w:noProof/>
                        </w:rPr>
                        <w:t>1</w:t>
                      </w:r>
                      <w:r>
                        <w:rPr>
                          <w:noProof/>
                        </w:rPr>
                        <w:fldChar w:fldCharType="end"/>
                      </w:r>
                      <w:r>
                        <w:t xml:space="preserve"> – Tela Login</w:t>
                      </w:r>
                      <w:bookmarkEnd w:id="42"/>
                    </w:p>
                  </w:txbxContent>
                </v:textbox>
              </v:shape>
            </w:pict>
          </mc:Fallback>
        </mc:AlternateContent>
      </w:r>
    </w:p>
    <w:p w:rsidR="004F41B8" w:rsidRDefault="004F41B8">
      <w:pPr>
        <w:spacing w:line="276" w:lineRule="auto"/>
        <w:ind w:firstLine="0"/>
      </w:pPr>
    </w:p>
    <w:p w:rsidR="004F41B8" w:rsidRDefault="006408FF">
      <w:pPr>
        <w:pStyle w:val="Ttulo3"/>
      </w:pPr>
      <w:r>
        <w:br w:type="page"/>
      </w:r>
    </w:p>
    <w:p w:rsidR="004F41B8" w:rsidRDefault="006408FF" w:rsidP="00B52ADF">
      <w:pPr>
        <w:pStyle w:val="Ttulo3"/>
      </w:pPr>
      <w:bookmarkStart w:id="43" w:name="_Toc470203552"/>
      <w:r>
        <w:lastRenderedPageBreak/>
        <w:t>Tela Principal</w:t>
      </w:r>
      <w:bookmarkEnd w:id="43"/>
    </w:p>
    <w:p w:rsidR="004F41B8" w:rsidRDefault="006408FF">
      <w:r>
        <w:t xml:space="preserve">Na página principal, o usuário encontrará a cima o menu de funcionalidades do sistema, divido em Cadastrar, Relatórios, Ajuda e Opções. Ao posicionar o mouse sobre cada funcionalidade, logo abaixo aparecerá as sub-funcões correspondentes: </w:t>
      </w:r>
      <w:r w:rsidR="00D231E6">
        <w:t>Cadastrar: Empresas, Vagas, Alunos, Usuários, Encaminhamento; Relatório</w:t>
      </w:r>
      <w:r>
        <w:t xml:space="preserve">: Relatório de Empresas, Relatório de Vagas, Relatório de Alunos, Relatório de Usuários, Relatório de Encaminhamentos, Relatórios </w:t>
      </w:r>
      <w:r w:rsidR="00D231E6">
        <w:t>Específicos; Ajuda</w:t>
      </w:r>
      <w:r>
        <w:t>: Sobre; Opções: Sair. O acesso a estas funções estará de acordo com as permissões de cada usuário. Ao lado direito, está a, e logo abaixo, a data do login e o logo do Grupo Educacional UNIESP.</w:t>
      </w:r>
    </w:p>
    <w:p w:rsidR="004F41B8" w:rsidRDefault="006408FF">
      <w:pPr>
        <w:keepNext/>
        <w:ind w:firstLine="0"/>
      </w:pPr>
      <w:r>
        <w:rPr>
          <w:noProof/>
          <w:lang w:eastAsia="pt-BR"/>
        </w:rPr>
        <w:drawing>
          <wp:inline distT="0" distB="0" distL="0" distR="0">
            <wp:extent cx="5486400" cy="4419600"/>
            <wp:effectExtent l="0" t="0" r="0" b="0"/>
            <wp:docPr id="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pic:cNvPicPr>
                      <a:picLocks noChangeAspect="1" noChangeArrowheads="1"/>
                    </pic:cNvPicPr>
                  </pic:nvPicPr>
                  <pic:blipFill>
                    <a:blip r:embed="rId12"/>
                    <a:stretch>
                      <a:fillRect/>
                    </a:stretch>
                  </pic:blipFill>
                  <pic:spPr bwMode="auto">
                    <a:xfrm>
                      <a:off x="0" y="0"/>
                      <a:ext cx="5486400" cy="4419600"/>
                    </a:xfrm>
                    <a:prstGeom prst="rect">
                      <a:avLst/>
                    </a:prstGeom>
                    <a:noFill/>
                    <a:ln w="9525">
                      <a:noFill/>
                      <a:miter lim="800000"/>
                      <a:headEnd/>
                      <a:tailEnd/>
                    </a:ln>
                  </pic:spPr>
                </pic:pic>
              </a:graphicData>
            </a:graphic>
          </wp:inline>
        </w:drawing>
      </w:r>
    </w:p>
    <w:p w:rsidR="004F41B8" w:rsidRDefault="006408FF">
      <w:pPr>
        <w:pStyle w:val="Legenda"/>
      </w:pPr>
      <w:bookmarkStart w:id="44" w:name="_Toc470203419"/>
      <w:r>
        <w:t xml:space="preserve">Figura </w:t>
      </w:r>
      <w:r w:rsidR="00AC199B">
        <w:fldChar w:fldCharType="begin"/>
      </w:r>
      <w:r>
        <w:instrText>SEQ Figura \* ARABIC</w:instrText>
      </w:r>
      <w:r w:rsidR="00AC199B">
        <w:fldChar w:fldCharType="separate"/>
      </w:r>
      <w:r w:rsidR="00E75998">
        <w:rPr>
          <w:noProof/>
        </w:rPr>
        <w:t>2</w:t>
      </w:r>
      <w:r w:rsidR="00AC199B">
        <w:fldChar w:fldCharType="end"/>
      </w:r>
      <w:r>
        <w:t xml:space="preserve"> – Página Principal do Sistema, Vista pelo Usuário</w:t>
      </w:r>
      <w:bookmarkEnd w:id="44"/>
      <w:r>
        <w:br w:type="page"/>
      </w:r>
    </w:p>
    <w:p w:rsidR="004F41B8" w:rsidRDefault="004F41B8">
      <w:pPr>
        <w:rPr>
          <w:rFonts w:cs="Arial"/>
          <w:b/>
          <w:i/>
        </w:rPr>
      </w:pPr>
    </w:p>
    <w:p w:rsidR="004F41B8" w:rsidRDefault="004F41B8">
      <w:pPr>
        <w:spacing w:line="276" w:lineRule="auto"/>
        <w:ind w:firstLine="0"/>
        <w:rPr>
          <w:rFonts w:cs="Arial"/>
          <w:sz w:val="20"/>
          <w:szCs w:val="20"/>
        </w:rPr>
      </w:pPr>
    </w:p>
    <w:p w:rsidR="004F41B8" w:rsidRDefault="006408FF">
      <w:pPr>
        <w:keepNext/>
        <w:ind w:firstLine="0"/>
      </w:pPr>
      <w:r>
        <w:rPr>
          <w:noProof/>
          <w:lang w:eastAsia="pt-BR"/>
        </w:rPr>
        <w:drawing>
          <wp:inline distT="0" distB="0" distL="0" distR="0">
            <wp:extent cx="3028950" cy="1504950"/>
            <wp:effectExtent l="0" t="0" r="0" b="0"/>
            <wp:docPr id="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pic:cNvPicPr>
                      <a:picLocks noChangeAspect="1" noChangeArrowheads="1"/>
                    </pic:cNvPicPr>
                  </pic:nvPicPr>
                  <pic:blipFill>
                    <a:blip r:embed="rId13"/>
                    <a:srcRect l="7242" t="2809" r="75116" b="80590"/>
                    <a:stretch>
                      <a:fillRect/>
                    </a:stretch>
                  </pic:blipFill>
                  <pic:spPr bwMode="auto">
                    <a:xfrm>
                      <a:off x="0" y="0"/>
                      <a:ext cx="3028950" cy="1504950"/>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45" w:name="_Toc470203420"/>
      <w:r>
        <w:t xml:space="preserve">Figura </w:t>
      </w:r>
      <w:r w:rsidR="00AC199B">
        <w:fldChar w:fldCharType="begin"/>
      </w:r>
      <w:r>
        <w:instrText>SEQ Figura \* ARABIC</w:instrText>
      </w:r>
      <w:r w:rsidR="00AC199B">
        <w:fldChar w:fldCharType="separate"/>
      </w:r>
      <w:r w:rsidR="00E75998">
        <w:rPr>
          <w:noProof/>
        </w:rPr>
        <w:t>3</w:t>
      </w:r>
      <w:r w:rsidR="00AC199B">
        <w:fldChar w:fldCharType="end"/>
      </w:r>
      <w:r>
        <w:t xml:space="preserve"> – Menu Cadastrar</w:t>
      </w:r>
      <w:bookmarkEnd w:id="45"/>
    </w:p>
    <w:p w:rsidR="004F41B8" w:rsidRDefault="004F41B8">
      <w:pPr>
        <w:jc w:val="center"/>
        <w:rPr>
          <w:rFonts w:cs="Arial"/>
          <w:sz w:val="20"/>
          <w:szCs w:val="20"/>
        </w:rPr>
      </w:pPr>
    </w:p>
    <w:p w:rsidR="004F41B8" w:rsidRDefault="006408FF">
      <w:pPr>
        <w:keepNext/>
        <w:ind w:firstLine="0"/>
      </w:pPr>
      <w:r>
        <w:rPr>
          <w:noProof/>
          <w:lang w:eastAsia="pt-BR"/>
        </w:rPr>
        <w:drawing>
          <wp:inline distT="0" distB="0" distL="0" distR="0">
            <wp:extent cx="2933700" cy="1476375"/>
            <wp:effectExtent l="0" t="0" r="0" b="0"/>
            <wp:docPr id="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pic:cNvPicPr>
                      <a:picLocks noChangeAspect="1" noChangeArrowheads="1"/>
                    </pic:cNvPicPr>
                  </pic:nvPicPr>
                  <pic:blipFill>
                    <a:blip r:embed="rId14"/>
                    <a:srcRect l="7488" t="2704" r="71050" b="79019"/>
                    <a:stretch>
                      <a:fillRect/>
                    </a:stretch>
                  </pic:blipFill>
                  <pic:spPr bwMode="auto">
                    <a:xfrm>
                      <a:off x="0" y="0"/>
                      <a:ext cx="2933700" cy="1476375"/>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46" w:name="_Toc470203421"/>
      <w:r>
        <w:t xml:space="preserve">Figura </w:t>
      </w:r>
      <w:r w:rsidR="00AC199B">
        <w:fldChar w:fldCharType="begin"/>
      </w:r>
      <w:r>
        <w:instrText>SEQ Figura \* ARABIC</w:instrText>
      </w:r>
      <w:r w:rsidR="00AC199B">
        <w:fldChar w:fldCharType="separate"/>
      </w:r>
      <w:r w:rsidR="00E75998">
        <w:rPr>
          <w:noProof/>
        </w:rPr>
        <w:t>4</w:t>
      </w:r>
      <w:r w:rsidR="00AC199B">
        <w:fldChar w:fldCharType="end"/>
      </w:r>
      <w:r>
        <w:t xml:space="preserve"> – Menu Relatório</w:t>
      </w:r>
      <w:bookmarkEnd w:id="46"/>
    </w:p>
    <w:p w:rsidR="004F41B8" w:rsidRDefault="004F41B8">
      <w:pPr>
        <w:jc w:val="center"/>
        <w:rPr>
          <w:rFonts w:cs="Arial"/>
          <w:sz w:val="20"/>
          <w:szCs w:val="20"/>
        </w:rPr>
      </w:pPr>
    </w:p>
    <w:p w:rsidR="004F41B8" w:rsidRDefault="006408FF">
      <w:pPr>
        <w:keepNext/>
        <w:ind w:firstLine="0"/>
      </w:pPr>
      <w:r>
        <w:rPr>
          <w:noProof/>
          <w:lang w:eastAsia="pt-BR"/>
        </w:rPr>
        <w:drawing>
          <wp:inline distT="0" distB="0" distL="0" distR="0">
            <wp:extent cx="2819400" cy="857250"/>
            <wp:effectExtent l="0" t="0" r="0" b="0"/>
            <wp:docPr id="1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pic:cNvPicPr>
                      <a:picLocks noChangeAspect="1" noChangeArrowheads="1"/>
                    </pic:cNvPicPr>
                  </pic:nvPicPr>
                  <pic:blipFill>
                    <a:blip r:embed="rId15"/>
                    <a:srcRect l="7367" t="2465" r="74939" b="89367"/>
                    <a:stretch>
                      <a:fillRect/>
                    </a:stretch>
                  </pic:blipFill>
                  <pic:spPr bwMode="auto">
                    <a:xfrm>
                      <a:off x="0" y="0"/>
                      <a:ext cx="2819400" cy="857250"/>
                    </a:xfrm>
                    <a:prstGeom prst="rect">
                      <a:avLst/>
                    </a:prstGeom>
                    <a:noFill/>
                    <a:ln w="9525">
                      <a:noFill/>
                      <a:miter lim="800000"/>
                      <a:headEnd/>
                      <a:tailEnd/>
                    </a:ln>
                  </pic:spPr>
                </pic:pic>
              </a:graphicData>
            </a:graphic>
          </wp:inline>
        </w:drawing>
      </w:r>
    </w:p>
    <w:p w:rsidR="004F41B8" w:rsidRDefault="006408FF">
      <w:pPr>
        <w:pStyle w:val="Legenda"/>
        <w:rPr>
          <w:rFonts w:cs="Arial"/>
          <w:i/>
          <w:color w:val="00000A"/>
          <w:szCs w:val="24"/>
        </w:rPr>
      </w:pPr>
      <w:bookmarkStart w:id="47" w:name="_Toc470203422"/>
      <w:r>
        <w:t>Figura</w:t>
      </w:r>
      <w:r w:rsidR="00AC199B">
        <w:rPr>
          <w:color w:val="00000A"/>
          <w:szCs w:val="24"/>
        </w:rPr>
        <w:fldChar w:fldCharType="begin"/>
      </w:r>
      <w:r>
        <w:instrText>SEQ Figura \* ARABIC</w:instrText>
      </w:r>
      <w:r w:rsidR="00AC199B">
        <w:fldChar w:fldCharType="separate"/>
      </w:r>
      <w:r w:rsidR="00E75998">
        <w:rPr>
          <w:noProof/>
        </w:rPr>
        <w:t>5</w:t>
      </w:r>
      <w:r w:rsidR="00AC199B">
        <w:fldChar w:fldCharType="end"/>
      </w:r>
      <w:r>
        <w:rPr>
          <w:color w:val="00000A"/>
          <w:szCs w:val="24"/>
        </w:rPr>
        <w:t xml:space="preserve"> – </w:t>
      </w:r>
      <w:r w:rsidR="00D231E6">
        <w:t>Menu Ajuda</w:t>
      </w:r>
      <w:bookmarkEnd w:id="47"/>
    </w:p>
    <w:p w:rsidR="004F41B8" w:rsidRDefault="004F41B8">
      <w:pPr>
        <w:jc w:val="center"/>
        <w:rPr>
          <w:rFonts w:cs="Arial"/>
          <w:sz w:val="20"/>
          <w:szCs w:val="20"/>
        </w:rPr>
      </w:pPr>
    </w:p>
    <w:p w:rsidR="004F41B8" w:rsidRDefault="006408FF">
      <w:pPr>
        <w:keepNext/>
        <w:ind w:firstLine="0"/>
      </w:pPr>
      <w:r>
        <w:rPr>
          <w:noProof/>
          <w:lang w:eastAsia="pt-BR"/>
        </w:rPr>
        <w:drawing>
          <wp:inline distT="0" distB="0" distL="0" distR="0">
            <wp:extent cx="2933700" cy="904875"/>
            <wp:effectExtent l="0" t="0" r="0" b="0"/>
            <wp:docPr id="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pic:cNvPicPr>
                      <a:picLocks noChangeAspect="1" noChangeArrowheads="1"/>
                    </pic:cNvPicPr>
                  </pic:nvPicPr>
                  <pic:blipFill>
                    <a:blip r:embed="rId16"/>
                    <a:srcRect l="7419" t="2423" r="74939" b="89367"/>
                    <a:stretch>
                      <a:fillRect/>
                    </a:stretch>
                  </pic:blipFill>
                  <pic:spPr bwMode="auto">
                    <a:xfrm>
                      <a:off x="0" y="0"/>
                      <a:ext cx="2933700" cy="904875"/>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48" w:name="_Toc470203423"/>
      <w:r>
        <w:t xml:space="preserve">Figura </w:t>
      </w:r>
      <w:r w:rsidR="00AC199B">
        <w:fldChar w:fldCharType="begin"/>
      </w:r>
      <w:r>
        <w:instrText>SEQ Figura \* ARABIC</w:instrText>
      </w:r>
      <w:r w:rsidR="00AC199B">
        <w:fldChar w:fldCharType="separate"/>
      </w:r>
      <w:r w:rsidR="00E75998">
        <w:rPr>
          <w:noProof/>
        </w:rPr>
        <w:t>6</w:t>
      </w:r>
      <w:r w:rsidR="00AC199B">
        <w:fldChar w:fldCharType="end"/>
      </w:r>
      <w:r>
        <w:t xml:space="preserve"> – Menu Opções</w:t>
      </w:r>
      <w:bookmarkEnd w:id="48"/>
    </w:p>
    <w:p w:rsidR="004F41B8" w:rsidRDefault="004F41B8">
      <w:pPr>
        <w:jc w:val="center"/>
        <w:rPr>
          <w:rFonts w:cs="Arial"/>
          <w:sz w:val="20"/>
          <w:szCs w:val="20"/>
        </w:rPr>
      </w:pPr>
    </w:p>
    <w:p w:rsidR="004F41B8" w:rsidRDefault="004F41B8">
      <w:pPr>
        <w:spacing w:line="276" w:lineRule="auto"/>
        <w:ind w:firstLine="0"/>
        <w:rPr>
          <w:rFonts w:eastAsiaTheme="majorEastAsia" w:cstheme="majorBidi"/>
          <w:bCs/>
          <w:caps/>
          <w:sz w:val="28"/>
          <w:szCs w:val="26"/>
        </w:rPr>
      </w:pPr>
    </w:p>
    <w:p w:rsidR="006408FF" w:rsidRDefault="006408FF">
      <w:pPr>
        <w:suppressAutoHyphens w:val="0"/>
        <w:spacing w:after="0" w:line="276" w:lineRule="auto"/>
        <w:ind w:firstLine="0"/>
        <w:outlineLvl w:val="9"/>
        <w:rPr>
          <w:rFonts w:eastAsiaTheme="majorEastAsia" w:cstheme="majorBidi"/>
          <w:bCs/>
          <w:caps/>
          <w:sz w:val="28"/>
          <w:szCs w:val="26"/>
        </w:rPr>
      </w:pPr>
      <w:r>
        <w:br w:type="page"/>
      </w:r>
    </w:p>
    <w:p w:rsidR="00E52C61" w:rsidRDefault="006408FF">
      <w:pPr>
        <w:pStyle w:val="Ttulo2"/>
        <w:rPr>
          <w:szCs w:val="20"/>
        </w:rPr>
        <w:pPrChange w:id="49" w:author="Outro Autor" w:date="2016-11-29T12:12:00Z">
          <w:pPr>
            <w:ind w:left="720" w:hanging="360"/>
          </w:pPr>
        </w:pPrChange>
      </w:pPr>
      <w:r>
        <w:lastRenderedPageBreak/>
        <w:t>Cadastros</w:t>
      </w:r>
    </w:p>
    <w:p w:rsidR="004F41B8" w:rsidRDefault="006408FF" w:rsidP="00B52ADF">
      <w:pPr>
        <w:pStyle w:val="Ttulo3"/>
      </w:pPr>
      <w:bookmarkStart w:id="50" w:name="_Toc470203553"/>
      <w:r>
        <w:t>Cadastro da Empresa</w:t>
      </w:r>
      <w:bookmarkEnd w:id="50"/>
    </w:p>
    <w:p w:rsidR="004F41B8" w:rsidRDefault="006408FF">
      <w:r>
        <w:t xml:space="preserve">Na tela </w:t>
      </w:r>
      <w:r w:rsidR="005F1B44">
        <w:t>de inclusão das entidades,</w:t>
      </w:r>
      <w:r>
        <w:t xml:space="preserve"> os campos exigidos para o cadastro: Id; Data (ESSES CAMPOS ESTÃO DESARMADOS SEUS CAMPOS DE TEXTOS), Pessoa Jurídica ou Pessoa </w:t>
      </w:r>
      <w:r w:rsidR="00D231E6">
        <w:t>Física (</w:t>
      </w:r>
      <w:r>
        <w:t>Autônomo), Nome Fantasia, Razão Social, CPF/CNPJ, Inscrição Estadual/RG, Endereço, Bairro, Cidade, UF, CEP, Telefone Comercial, Telefone Residencial, Celular/Nextel, E-mail, Fax, Contato, Site, e Ponto de Referência. Os botões: Cadastrar, Alterar, Deletar e Imprimir tem as funcionalidades respectivamente de: gerar um novo cadastro; alterar um cadastro já realizado; excluir um cadastro; impressão de um cadastro preenchido; todas elas tendo sempre logo depois de pressionadas abertura de uma janela para confirmar cada ação. Os campos ID e Data serão gerados automaticamente após o usuário preencher as informações e clicar n</w:t>
      </w:r>
      <w:r w:rsidR="005F1B44">
        <w:t>o botão Cadastrar. E acima</w:t>
      </w:r>
      <w:r>
        <w:t xml:space="preserve"> uma tabela de busca avançada que filtra todas as informações preenchidas pelo usuário no momento do cadastro e também as exibe dentro da tabela organizadamente e dentro de cada campo no formulário.</w:t>
      </w:r>
    </w:p>
    <w:p w:rsidR="004F41B8" w:rsidRDefault="006408FF">
      <w:pPr>
        <w:keepNext/>
        <w:ind w:firstLine="0"/>
      </w:pPr>
      <w:r>
        <w:rPr>
          <w:noProof/>
          <w:lang w:eastAsia="pt-BR"/>
        </w:rPr>
        <w:drawing>
          <wp:inline distT="0" distB="0" distL="0" distR="0">
            <wp:extent cx="5400040" cy="5038725"/>
            <wp:effectExtent l="0" t="0" r="0" b="0"/>
            <wp:docPr id="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pic:cNvPicPr>
                      <a:picLocks noChangeAspect="1" noChangeArrowheads="1"/>
                    </pic:cNvPicPr>
                  </pic:nvPicPr>
                  <pic:blipFill>
                    <a:blip r:embed="rId17"/>
                    <a:stretch>
                      <a:fillRect/>
                    </a:stretch>
                  </pic:blipFill>
                  <pic:spPr bwMode="auto">
                    <a:xfrm>
                      <a:off x="0" y="0"/>
                      <a:ext cx="5400040" cy="5038725"/>
                    </a:xfrm>
                    <a:prstGeom prst="rect">
                      <a:avLst/>
                    </a:prstGeom>
                    <a:noFill/>
                    <a:ln w="9525">
                      <a:noFill/>
                      <a:miter lim="800000"/>
                      <a:headEnd/>
                      <a:tailEnd/>
                    </a:ln>
                  </pic:spPr>
                </pic:pic>
              </a:graphicData>
            </a:graphic>
          </wp:inline>
        </w:drawing>
      </w:r>
    </w:p>
    <w:p w:rsidR="004F41B8" w:rsidRDefault="006408FF">
      <w:pPr>
        <w:pStyle w:val="Legenda"/>
        <w:rPr>
          <w:i/>
        </w:rPr>
      </w:pPr>
      <w:bookmarkStart w:id="51" w:name="_Toc470203424"/>
      <w:r>
        <w:t xml:space="preserve">Figura </w:t>
      </w:r>
      <w:r w:rsidR="00AC199B">
        <w:fldChar w:fldCharType="begin"/>
      </w:r>
      <w:r>
        <w:instrText>SEQ Figura \* ARABIC</w:instrText>
      </w:r>
      <w:r w:rsidR="00AC199B">
        <w:fldChar w:fldCharType="separate"/>
      </w:r>
      <w:r w:rsidR="00E75998">
        <w:rPr>
          <w:noProof/>
        </w:rPr>
        <w:t>7</w:t>
      </w:r>
      <w:r w:rsidR="00AC199B">
        <w:fldChar w:fldCharType="end"/>
      </w:r>
      <w:r>
        <w:t xml:space="preserve"> – Tela de Cadastro de Entidades</w:t>
      </w:r>
      <w:bookmarkEnd w:id="51"/>
    </w:p>
    <w:p w:rsidR="004F41B8" w:rsidRDefault="004F41B8">
      <w:pPr>
        <w:jc w:val="center"/>
        <w:rPr>
          <w:rFonts w:cs="Arial"/>
          <w:szCs w:val="24"/>
        </w:rPr>
      </w:pPr>
    </w:p>
    <w:p w:rsidR="004F41B8" w:rsidRDefault="006408FF">
      <w:pPr>
        <w:keepNext/>
        <w:spacing w:line="276" w:lineRule="auto"/>
        <w:ind w:firstLine="0"/>
      </w:pPr>
      <w:r>
        <w:rPr>
          <w:noProof/>
          <w:lang w:eastAsia="pt-BR"/>
        </w:rPr>
        <w:lastRenderedPageBreak/>
        <w:drawing>
          <wp:inline distT="0" distB="0" distL="0" distR="0">
            <wp:extent cx="5324475" cy="2743200"/>
            <wp:effectExtent l="0" t="0" r="0" b="0"/>
            <wp:docPr id="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pic:cNvPicPr>
                      <a:picLocks noChangeAspect="1" noChangeArrowheads="1"/>
                    </pic:cNvPicPr>
                  </pic:nvPicPr>
                  <pic:blipFill>
                    <a:blip r:embed="rId18"/>
                    <a:stretch>
                      <a:fillRect/>
                    </a:stretch>
                  </pic:blipFill>
                  <pic:spPr bwMode="auto">
                    <a:xfrm>
                      <a:off x="0" y="0"/>
                      <a:ext cx="5324475" cy="2743200"/>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rPr>
      </w:pPr>
      <w:bookmarkStart w:id="52" w:name="_Toc470203425"/>
      <w:r>
        <w:t xml:space="preserve">Figura </w:t>
      </w:r>
      <w:r w:rsidR="00AC199B">
        <w:fldChar w:fldCharType="begin"/>
      </w:r>
      <w:r>
        <w:instrText>SEQ Figura \* ARABIC</w:instrText>
      </w:r>
      <w:r w:rsidR="00AC199B">
        <w:fldChar w:fldCharType="separate"/>
      </w:r>
      <w:r w:rsidR="00E75998">
        <w:rPr>
          <w:noProof/>
        </w:rPr>
        <w:t>8</w:t>
      </w:r>
      <w:r w:rsidR="00AC199B">
        <w:fldChar w:fldCharType="end"/>
      </w:r>
      <w:r>
        <w:t xml:space="preserve"> – Formulário de Entidades Preenchido</w:t>
      </w:r>
      <w:bookmarkEnd w:id="52"/>
    </w:p>
    <w:p w:rsidR="004F41B8" w:rsidRDefault="004F41B8">
      <w:pPr>
        <w:spacing w:line="276" w:lineRule="auto"/>
        <w:ind w:firstLine="0"/>
        <w:rPr>
          <w:rFonts w:eastAsiaTheme="majorEastAsia" w:cstheme="majorBidi"/>
          <w:bCs/>
        </w:rPr>
      </w:pPr>
    </w:p>
    <w:p w:rsidR="004F41B8" w:rsidRDefault="006408FF">
      <w:pPr>
        <w:pStyle w:val="Ttulo3"/>
      </w:pPr>
      <w:r>
        <w:br w:type="page"/>
      </w:r>
    </w:p>
    <w:p w:rsidR="004F41B8" w:rsidRDefault="006408FF" w:rsidP="00B52ADF">
      <w:pPr>
        <w:pStyle w:val="Ttulo3"/>
      </w:pPr>
      <w:bookmarkStart w:id="53" w:name="_Toc470203554"/>
      <w:r>
        <w:lastRenderedPageBreak/>
        <w:t>Cadastro de Vagas</w:t>
      </w:r>
      <w:bookmarkEnd w:id="53"/>
    </w:p>
    <w:p w:rsidR="004F41B8" w:rsidRDefault="006408FF">
      <w:pPr>
        <w:jc w:val="both"/>
        <w:rPr>
          <w:rFonts w:cs="Arial"/>
          <w:szCs w:val="24"/>
        </w:rPr>
      </w:pPr>
      <w:r>
        <w:rPr>
          <w:rFonts w:cs="Arial"/>
          <w:szCs w:val="24"/>
        </w:rPr>
        <w:t>Na tela para cadastr</w:t>
      </w:r>
      <w:r w:rsidR="005F1B44">
        <w:rPr>
          <w:rFonts w:cs="Arial"/>
          <w:szCs w:val="24"/>
        </w:rPr>
        <w:t>ar vagas</w:t>
      </w:r>
      <w:r>
        <w:rPr>
          <w:rFonts w:cs="Arial"/>
          <w:szCs w:val="24"/>
        </w:rPr>
        <w:t xml:space="preserve"> os campos exigidos: Id; Data (ESSES CAMPOS ESTÃO DESARMADOS SEUS CAMPOS DE TEXTOS), Vaga, Descrição da Vaga, Conhecimento, Tipo de Vaga (Selecionar se: Estágio Remunerado, Estágio Não Remunerado, Temporário, Contrato de Serviço ou Emprego), Cidade do Estágio, Remuneração, Benefícios, Horário de Trabalho, Estabelecimento (Selecionar o campo se: Escritório ou Empresa) e Encaminhamento do Curriculum (Selecionar se: </w:t>
      </w:r>
      <w:r w:rsidR="00D231E6">
        <w:rPr>
          <w:rFonts w:cs="Arial"/>
          <w:szCs w:val="24"/>
        </w:rPr>
        <w:t>E-mail</w:t>
      </w:r>
      <w:r>
        <w:rPr>
          <w:rFonts w:cs="Arial"/>
          <w:szCs w:val="24"/>
        </w:rPr>
        <w:t xml:space="preserve"> ou Pessoalmente). Os botões: Cadastrar, Alterar, Deletar </w:t>
      </w:r>
      <w:r w:rsidR="00D231E6">
        <w:rPr>
          <w:rFonts w:cs="Arial"/>
          <w:szCs w:val="24"/>
        </w:rPr>
        <w:t>e Imprimir</w:t>
      </w:r>
      <w:r>
        <w:rPr>
          <w:rFonts w:cs="Arial"/>
          <w:szCs w:val="24"/>
        </w:rPr>
        <w:t xml:space="preserve"> tem as funcionalidades respectivamente de: gerar um novo cadastro; alterar um cadastro já </w:t>
      </w:r>
      <w:r w:rsidR="00D231E6">
        <w:rPr>
          <w:rFonts w:cs="Arial"/>
          <w:szCs w:val="24"/>
        </w:rPr>
        <w:t>realizado; excluir</w:t>
      </w:r>
      <w:r>
        <w:rPr>
          <w:rFonts w:cs="Arial"/>
          <w:szCs w:val="24"/>
        </w:rPr>
        <w:t xml:space="preserve"> um cadastro; impressão de um cadastro preenchido; todas elas tendo sempre logo depois de pressionadas abertura de uma janela para confirmar cada ação. Os campos ID e Data serão gerados automaticamente após o usuário preencher as informações e clicar</w:t>
      </w:r>
      <w:r w:rsidR="005F1B44">
        <w:rPr>
          <w:rFonts w:cs="Arial"/>
          <w:szCs w:val="24"/>
        </w:rPr>
        <w:t xml:space="preserve"> no botão Cadastrar. Acima</w:t>
      </w:r>
      <w:r>
        <w:rPr>
          <w:rFonts w:cs="Arial"/>
          <w:szCs w:val="24"/>
        </w:rPr>
        <w:t xml:space="preserve"> uma tabela de busca avançada que filtra todas as informações preenchidas pelo usuário no momento do cadastro e as exibe dentro da tabela organizadamente e também dentro de cada camp</w:t>
      </w:r>
      <w:r w:rsidR="005F1B44">
        <w:rPr>
          <w:rFonts w:cs="Arial"/>
          <w:szCs w:val="24"/>
        </w:rPr>
        <w:t>o no formulário. E por fim</w:t>
      </w:r>
      <w:r>
        <w:rPr>
          <w:rFonts w:cs="Arial"/>
          <w:szCs w:val="24"/>
        </w:rPr>
        <w:t xml:space="preserve"> outra tabela de busca avançada nos permite visualizar as seguintes informações do formulário entidades: ID; Pessoa Física ou Jurídica; Empresa; CNPJ/CPF; Cidade; Telefone; </w:t>
      </w:r>
      <w:r w:rsidR="00D231E6">
        <w:rPr>
          <w:rFonts w:cs="Arial"/>
          <w:szCs w:val="24"/>
        </w:rPr>
        <w:t>E-mail</w:t>
      </w:r>
      <w:r>
        <w:rPr>
          <w:rFonts w:cs="Arial"/>
          <w:szCs w:val="24"/>
        </w:rPr>
        <w:t>; permitindo que ocorra uma vinculação, isto é, uma junção das informações dos formulários entidade e vagas, para o usuário identificar as vagas oferecidas por cada entidade.</w:t>
      </w:r>
    </w:p>
    <w:p w:rsidR="004F41B8" w:rsidRDefault="006408FF">
      <w:pPr>
        <w:keepNext/>
        <w:ind w:firstLine="0"/>
        <w:jc w:val="both"/>
      </w:pPr>
      <w:r>
        <w:rPr>
          <w:noProof/>
          <w:lang w:eastAsia="pt-BR"/>
        </w:rPr>
        <w:drawing>
          <wp:inline distT="0" distB="0" distL="0" distR="0">
            <wp:extent cx="5400040" cy="3762375"/>
            <wp:effectExtent l="0" t="0" r="0"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pic:cNvPicPr>
                      <a:picLocks noChangeAspect="1" noChangeArrowheads="1"/>
                    </pic:cNvPicPr>
                  </pic:nvPicPr>
                  <pic:blipFill>
                    <a:blip r:embed="rId19"/>
                    <a:stretch>
                      <a:fillRect/>
                    </a:stretch>
                  </pic:blipFill>
                  <pic:spPr bwMode="auto">
                    <a:xfrm>
                      <a:off x="0" y="0"/>
                      <a:ext cx="5400040" cy="3762375"/>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54" w:name="_Toc470203426"/>
      <w:r>
        <w:t xml:space="preserve">Figura </w:t>
      </w:r>
      <w:r w:rsidR="00AC199B">
        <w:fldChar w:fldCharType="begin"/>
      </w:r>
      <w:r>
        <w:instrText>SEQ Figura \* ARABIC</w:instrText>
      </w:r>
      <w:r w:rsidR="00AC199B">
        <w:fldChar w:fldCharType="separate"/>
      </w:r>
      <w:r w:rsidR="00E75998">
        <w:rPr>
          <w:noProof/>
        </w:rPr>
        <w:t>9</w:t>
      </w:r>
      <w:r w:rsidR="00AC199B">
        <w:fldChar w:fldCharType="end"/>
      </w:r>
      <w:r>
        <w:t xml:space="preserve"> – Tela de Cadastro de Vagas</w:t>
      </w:r>
      <w:bookmarkEnd w:id="54"/>
    </w:p>
    <w:p w:rsidR="004F41B8" w:rsidRDefault="004F41B8">
      <w:pPr>
        <w:spacing w:line="276" w:lineRule="auto"/>
        <w:ind w:firstLine="0"/>
      </w:pPr>
    </w:p>
    <w:p w:rsidR="004F41B8" w:rsidRDefault="006408FF">
      <w:pPr>
        <w:keepNext/>
        <w:spacing w:line="276" w:lineRule="auto"/>
        <w:ind w:firstLine="0"/>
      </w:pPr>
      <w:r>
        <w:rPr>
          <w:noProof/>
          <w:lang w:eastAsia="pt-BR"/>
        </w:rPr>
        <w:lastRenderedPageBreak/>
        <w:drawing>
          <wp:inline distT="0" distB="0" distL="0" distR="0">
            <wp:extent cx="5229225" cy="218059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0"/>
                    <a:stretch>
                      <a:fillRect/>
                    </a:stretch>
                  </pic:blipFill>
                  <pic:spPr bwMode="auto">
                    <a:xfrm>
                      <a:off x="0" y="0"/>
                      <a:ext cx="5229225" cy="2180590"/>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rPr>
      </w:pPr>
      <w:bookmarkStart w:id="55" w:name="_Toc470203427"/>
      <w:r>
        <w:t xml:space="preserve">Figura </w:t>
      </w:r>
      <w:r w:rsidR="00AC199B">
        <w:fldChar w:fldCharType="begin"/>
      </w:r>
      <w:r>
        <w:instrText>SEQ Figura \* ARABIC</w:instrText>
      </w:r>
      <w:r w:rsidR="00AC199B">
        <w:fldChar w:fldCharType="separate"/>
      </w:r>
      <w:r w:rsidR="00E75998">
        <w:rPr>
          <w:noProof/>
        </w:rPr>
        <w:t>10</w:t>
      </w:r>
      <w:r w:rsidR="00AC199B">
        <w:fldChar w:fldCharType="end"/>
      </w:r>
      <w:r>
        <w:t xml:space="preserve"> – Formulário de Vagas Preenchido</w:t>
      </w:r>
      <w:bookmarkEnd w:id="55"/>
    </w:p>
    <w:p w:rsidR="004F41B8" w:rsidRDefault="004F41B8">
      <w:pPr>
        <w:spacing w:line="276" w:lineRule="auto"/>
        <w:ind w:firstLine="0"/>
        <w:rPr>
          <w:rFonts w:eastAsiaTheme="majorEastAsia" w:cstheme="majorBidi"/>
          <w:bCs/>
        </w:rPr>
      </w:pPr>
    </w:p>
    <w:p w:rsidR="004F41B8" w:rsidRDefault="006408FF">
      <w:pPr>
        <w:pStyle w:val="Ttulo3"/>
      </w:pPr>
      <w:r>
        <w:br w:type="page"/>
      </w:r>
    </w:p>
    <w:p w:rsidR="004F41B8" w:rsidRDefault="006408FF" w:rsidP="00B52ADF">
      <w:pPr>
        <w:pStyle w:val="Ttulo3"/>
      </w:pPr>
      <w:bookmarkStart w:id="56" w:name="_Toc470203555"/>
      <w:r>
        <w:lastRenderedPageBreak/>
        <w:t>Cadastro de Alunos</w:t>
      </w:r>
      <w:bookmarkEnd w:id="56"/>
    </w:p>
    <w:p w:rsidR="004F41B8" w:rsidRDefault="006408FF">
      <w:r>
        <w:t>Os campos exigidos para o cadastro de alunos são</w:t>
      </w:r>
      <w:r>
        <w:rPr>
          <w:b/>
        </w:rPr>
        <w:t xml:space="preserve">: </w:t>
      </w:r>
      <w:r>
        <w:t xml:space="preserve">Id; Data (ESSES CAMPOS ESTÃO DESARMADOS SEUS CAMPOS DE TEXTOS),Nome do Aluno, Sexo: (Selecionar se: Masculino ou Feminino), RA do Aluno, Curso: (Selecionar se: Administração, Ciências Biológicas, Design Gráfico, Direito, Educação Física, Enfermagem, Engenharia da Produção, Letras, Pedagogia e Sistemas de Informação), Semestre (Selecionar se: 1 semestre, 2 semestre, 3 semestre, 4 semestre, 5 semestre, 6 semestre, 7 semestre, 8 semestre, 9 semestre, 10 semestre, 11 semestre, 12 semestre) e Período (Selecione se: Diurno ou Noturno). Os botões: Cadastrar, Alterar, Deletar e Imprimir tem as funcionalidades respectivamente de: gerar um novo cadastro; alterar um cadastro já </w:t>
      </w:r>
      <w:r w:rsidR="00D231E6">
        <w:t>realizado; excluir</w:t>
      </w:r>
      <w:r>
        <w:t xml:space="preserve"> um cadastro; impressão de um cadastro preenchido; todas elas tendo sempre logo depois de pressionadas abertura de uma janela para confirmar cada ação. Os campos ID e Data serão gerados automaticamente após o usuário preencher as informações e clicar</w:t>
      </w:r>
      <w:r w:rsidR="005F1B44">
        <w:t xml:space="preserve"> no botão Cadastrar. Acima</w:t>
      </w:r>
      <w:r>
        <w:t xml:space="preserve"> uma tabela de busca avançada que filtra todas as informações preenchidas pelo usuário no momento do cadastro e as exibe organizadamente dentro da tabela e de cada campo no formulário.</w:t>
      </w:r>
    </w:p>
    <w:p w:rsidR="004F41B8" w:rsidRDefault="006408FF">
      <w:pPr>
        <w:keepNext/>
        <w:ind w:firstLine="0"/>
      </w:pPr>
      <w:r>
        <w:rPr>
          <w:noProof/>
          <w:lang w:eastAsia="pt-BR"/>
        </w:rPr>
        <w:drawing>
          <wp:inline distT="0" distB="0" distL="0" distR="0">
            <wp:extent cx="5400040" cy="4781550"/>
            <wp:effectExtent l="0" t="0" r="0" b="0"/>
            <wp:docPr id="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pic:cNvPicPr>
                      <a:picLocks noChangeAspect="1" noChangeArrowheads="1"/>
                    </pic:cNvPicPr>
                  </pic:nvPicPr>
                  <pic:blipFill>
                    <a:blip r:embed="rId21"/>
                    <a:stretch>
                      <a:fillRect/>
                    </a:stretch>
                  </pic:blipFill>
                  <pic:spPr bwMode="auto">
                    <a:xfrm>
                      <a:off x="0" y="0"/>
                      <a:ext cx="5400040" cy="4781550"/>
                    </a:xfrm>
                    <a:prstGeom prst="rect">
                      <a:avLst/>
                    </a:prstGeom>
                    <a:noFill/>
                    <a:ln w="9525">
                      <a:noFill/>
                      <a:miter lim="800000"/>
                      <a:headEnd/>
                      <a:tailEnd/>
                    </a:ln>
                  </pic:spPr>
                </pic:pic>
              </a:graphicData>
            </a:graphic>
          </wp:inline>
        </w:drawing>
      </w:r>
    </w:p>
    <w:p w:rsidR="004F41B8" w:rsidRDefault="006408FF">
      <w:pPr>
        <w:pStyle w:val="Legenda"/>
        <w:rPr>
          <w:i/>
        </w:rPr>
      </w:pPr>
      <w:bookmarkStart w:id="57" w:name="_Toc470203428"/>
      <w:r>
        <w:t xml:space="preserve">Figura </w:t>
      </w:r>
      <w:r w:rsidR="00AC199B">
        <w:fldChar w:fldCharType="begin"/>
      </w:r>
      <w:r>
        <w:instrText>SEQ Figura \* ARABIC</w:instrText>
      </w:r>
      <w:r w:rsidR="00AC199B">
        <w:fldChar w:fldCharType="separate"/>
      </w:r>
      <w:r w:rsidR="00E75998">
        <w:rPr>
          <w:noProof/>
        </w:rPr>
        <w:t>11</w:t>
      </w:r>
      <w:r w:rsidR="00AC199B">
        <w:fldChar w:fldCharType="end"/>
      </w:r>
      <w:r>
        <w:t xml:space="preserve"> – Tela de Cadastro de Alunos</w:t>
      </w:r>
      <w:bookmarkEnd w:id="57"/>
    </w:p>
    <w:p w:rsidR="004F41B8" w:rsidRDefault="004F41B8">
      <w:pPr>
        <w:spacing w:line="276" w:lineRule="auto"/>
        <w:ind w:firstLine="0"/>
      </w:pPr>
    </w:p>
    <w:p w:rsidR="004F41B8" w:rsidRDefault="006408FF">
      <w:pPr>
        <w:keepNext/>
        <w:spacing w:line="276" w:lineRule="auto"/>
        <w:ind w:firstLine="0"/>
      </w:pPr>
      <w:r>
        <w:rPr>
          <w:noProof/>
          <w:lang w:eastAsia="pt-BR"/>
        </w:rPr>
        <w:lastRenderedPageBreak/>
        <w:drawing>
          <wp:inline distT="0" distB="0" distL="0" distR="0">
            <wp:extent cx="5200650" cy="2286000"/>
            <wp:effectExtent l="0" t="0" r="0" b="0"/>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pic:cNvPicPr>
                      <a:picLocks noChangeAspect="1" noChangeArrowheads="1"/>
                    </pic:cNvPicPr>
                  </pic:nvPicPr>
                  <pic:blipFill>
                    <a:blip r:embed="rId22"/>
                    <a:stretch>
                      <a:fillRect/>
                    </a:stretch>
                  </pic:blipFill>
                  <pic:spPr bwMode="auto">
                    <a:xfrm>
                      <a:off x="0" y="0"/>
                      <a:ext cx="5200650" cy="2286000"/>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rPr>
      </w:pPr>
      <w:bookmarkStart w:id="58" w:name="_Toc470203429"/>
      <w:r>
        <w:t xml:space="preserve">Figura </w:t>
      </w:r>
      <w:r w:rsidR="00AC199B">
        <w:fldChar w:fldCharType="begin"/>
      </w:r>
      <w:r>
        <w:instrText>SEQ Figura \* ARABIC</w:instrText>
      </w:r>
      <w:r w:rsidR="00AC199B">
        <w:fldChar w:fldCharType="separate"/>
      </w:r>
      <w:r w:rsidR="00E75998">
        <w:rPr>
          <w:noProof/>
        </w:rPr>
        <w:t>12</w:t>
      </w:r>
      <w:r w:rsidR="00AC199B">
        <w:fldChar w:fldCharType="end"/>
      </w:r>
      <w:r>
        <w:t xml:space="preserve"> – Formulário de Alunos Preenchido</w:t>
      </w:r>
      <w:bookmarkEnd w:id="58"/>
    </w:p>
    <w:p w:rsidR="004F41B8" w:rsidRDefault="004F41B8">
      <w:pPr>
        <w:spacing w:line="276" w:lineRule="auto"/>
        <w:ind w:firstLine="0"/>
        <w:rPr>
          <w:rFonts w:eastAsiaTheme="majorEastAsia" w:cstheme="majorBidi"/>
          <w:bCs/>
        </w:rPr>
      </w:pPr>
    </w:p>
    <w:p w:rsidR="004F41B8" w:rsidRDefault="006408FF">
      <w:pPr>
        <w:pStyle w:val="Ttulo3"/>
      </w:pPr>
      <w:r>
        <w:br w:type="page"/>
      </w:r>
    </w:p>
    <w:p w:rsidR="004F41B8" w:rsidRDefault="006408FF" w:rsidP="00B52ADF">
      <w:pPr>
        <w:pStyle w:val="Ttulo3"/>
      </w:pPr>
      <w:bookmarkStart w:id="59" w:name="_Toc470203556"/>
      <w:r>
        <w:lastRenderedPageBreak/>
        <w:t>Cadastro de Usuários</w:t>
      </w:r>
      <w:bookmarkEnd w:id="59"/>
    </w:p>
    <w:p w:rsidR="004F41B8" w:rsidRDefault="006408FF">
      <w:r>
        <w:t xml:space="preserve">Os campos exigidos para o cadastro de usuários são: Nome, Telefone, </w:t>
      </w:r>
      <w:r w:rsidR="00D231E6">
        <w:t>E-mail</w:t>
      </w:r>
      <w:r>
        <w:t>, Login, Senha, Perfil (Selecionar se: Admin ou User). Os botões: Cadastrar, Consultar, Alterar, Deletar e Imprimir tem as funcionalidades respectivamente de: gerar um novo cadastro; consultar um cadastro; alterar um cadastro já realizado;  excluir um cadastro; impressão de um cadastro preenchido; mas antes de usar o CRUD dentro desse formulário tem que fazer uma consulta pelo ID da tabela usuário, para saber se existi algum usuário com aquele ID correspondente se estiver com algumas seguranças que foram atribuídas à alguns métodos dentro do formulário, se existir o fluxo do CRUD segue normal dentro do formulário, senão uma mensagem na tela será exibida Usuário não Cadastrado quando clicar em OK ele mantém o ID que o usuário efetuou a pesquisa e dá a oportunidade de inserir um novo usuário, todas elas tendo sempre logo depois de pressionadas abertura de uma janela para confirmar cada ação. Os campos ID e Data serão gerados automaticamente após o usuário preencher as informações e clicar</w:t>
      </w:r>
      <w:r w:rsidR="005F1B44">
        <w:t xml:space="preserve"> no botão Cadastrar. Acima</w:t>
      </w:r>
      <w:r>
        <w:t xml:space="preserve"> uma tabela de busca avançada que filtra todas as informações preenchidas pelo usuário no momento do cadastro e as exibe dentro da tabela organizadamente e dentro de cada campo no formulário.</w:t>
      </w:r>
    </w:p>
    <w:p w:rsidR="004F41B8" w:rsidRDefault="006408FF">
      <w:pPr>
        <w:keepNext/>
        <w:ind w:firstLine="0"/>
      </w:pPr>
      <w:r>
        <w:rPr>
          <w:noProof/>
          <w:lang w:eastAsia="pt-BR"/>
        </w:rPr>
        <w:drawing>
          <wp:inline distT="0" distB="0" distL="0" distR="0">
            <wp:extent cx="5400040" cy="4667250"/>
            <wp:effectExtent l="0" t="0" r="0"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pic:cNvPicPr>
                      <a:picLocks noChangeAspect="1" noChangeArrowheads="1"/>
                    </pic:cNvPicPr>
                  </pic:nvPicPr>
                  <pic:blipFill>
                    <a:blip r:embed="rId23"/>
                    <a:stretch>
                      <a:fillRect/>
                    </a:stretch>
                  </pic:blipFill>
                  <pic:spPr bwMode="auto">
                    <a:xfrm>
                      <a:off x="0" y="0"/>
                      <a:ext cx="5400040" cy="4667250"/>
                    </a:xfrm>
                    <a:prstGeom prst="rect">
                      <a:avLst/>
                    </a:prstGeom>
                    <a:noFill/>
                    <a:ln w="9525">
                      <a:noFill/>
                      <a:miter lim="800000"/>
                      <a:headEnd/>
                      <a:tailEnd/>
                    </a:ln>
                  </pic:spPr>
                </pic:pic>
              </a:graphicData>
            </a:graphic>
          </wp:inline>
        </w:drawing>
      </w:r>
    </w:p>
    <w:p w:rsidR="004F41B8" w:rsidRDefault="006408FF">
      <w:pPr>
        <w:pStyle w:val="Legenda"/>
        <w:rPr>
          <w:i/>
        </w:rPr>
      </w:pPr>
      <w:bookmarkStart w:id="60" w:name="_Toc470203430"/>
      <w:r>
        <w:t xml:space="preserve">Figura </w:t>
      </w:r>
      <w:r w:rsidR="00AC199B">
        <w:fldChar w:fldCharType="begin"/>
      </w:r>
      <w:r>
        <w:instrText>SEQ Figura \* ARABIC</w:instrText>
      </w:r>
      <w:r w:rsidR="00AC199B">
        <w:fldChar w:fldCharType="separate"/>
      </w:r>
      <w:r w:rsidR="00E75998">
        <w:rPr>
          <w:noProof/>
        </w:rPr>
        <w:t>13</w:t>
      </w:r>
      <w:r w:rsidR="00AC199B">
        <w:fldChar w:fldCharType="end"/>
      </w:r>
      <w:r>
        <w:t xml:space="preserve"> – Tela de Cadastro de Usuários</w:t>
      </w:r>
      <w:bookmarkEnd w:id="60"/>
    </w:p>
    <w:p w:rsidR="004F41B8" w:rsidRDefault="004F41B8">
      <w:pPr>
        <w:spacing w:line="276" w:lineRule="auto"/>
        <w:ind w:firstLine="0"/>
      </w:pPr>
    </w:p>
    <w:p w:rsidR="004F41B8" w:rsidRDefault="006408FF">
      <w:pPr>
        <w:keepNext/>
        <w:spacing w:line="276" w:lineRule="auto"/>
        <w:ind w:firstLine="0"/>
      </w:pPr>
      <w:r>
        <w:rPr>
          <w:noProof/>
          <w:lang w:eastAsia="pt-BR"/>
        </w:rPr>
        <w:lastRenderedPageBreak/>
        <w:drawing>
          <wp:inline distT="0" distB="0" distL="0" distR="0">
            <wp:extent cx="5314950" cy="2190750"/>
            <wp:effectExtent l="0" t="0" r="0" b="0"/>
            <wp:docPr id="2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pic:cNvPicPr>
                      <a:picLocks noChangeAspect="1" noChangeArrowheads="1"/>
                    </pic:cNvPicPr>
                  </pic:nvPicPr>
                  <pic:blipFill>
                    <a:blip r:embed="rId24"/>
                    <a:stretch>
                      <a:fillRect/>
                    </a:stretch>
                  </pic:blipFill>
                  <pic:spPr bwMode="auto">
                    <a:xfrm>
                      <a:off x="0" y="0"/>
                      <a:ext cx="5314950" cy="2190750"/>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rPr>
      </w:pPr>
      <w:bookmarkStart w:id="61" w:name="_Toc470203431"/>
      <w:r>
        <w:t xml:space="preserve">Figura </w:t>
      </w:r>
      <w:r w:rsidR="00AC199B">
        <w:fldChar w:fldCharType="begin"/>
      </w:r>
      <w:r>
        <w:instrText>SEQ Figura \* ARABIC</w:instrText>
      </w:r>
      <w:r w:rsidR="00AC199B">
        <w:fldChar w:fldCharType="separate"/>
      </w:r>
      <w:r w:rsidR="00E75998">
        <w:rPr>
          <w:noProof/>
        </w:rPr>
        <w:t>14</w:t>
      </w:r>
      <w:r w:rsidR="00AC199B">
        <w:fldChar w:fldCharType="end"/>
      </w:r>
      <w:r>
        <w:t xml:space="preserve"> – Formulário de Usuários Preenchido</w:t>
      </w:r>
      <w:bookmarkEnd w:id="61"/>
    </w:p>
    <w:p w:rsidR="004F41B8" w:rsidRDefault="004F41B8">
      <w:pPr>
        <w:spacing w:line="276" w:lineRule="auto"/>
        <w:ind w:firstLine="0"/>
        <w:rPr>
          <w:rFonts w:eastAsiaTheme="majorEastAsia" w:cstheme="majorBidi"/>
          <w:bCs/>
        </w:rPr>
      </w:pPr>
    </w:p>
    <w:p w:rsidR="004F41B8" w:rsidRDefault="006408FF">
      <w:pPr>
        <w:pStyle w:val="Ttulo3"/>
      </w:pPr>
      <w:r>
        <w:br w:type="page"/>
      </w:r>
    </w:p>
    <w:p w:rsidR="004F41B8" w:rsidRDefault="006408FF" w:rsidP="00B52ADF">
      <w:pPr>
        <w:pStyle w:val="Ttulo3"/>
      </w:pPr>
      <w:bookmarkStart w:id="62" w:name="_Toc470203557"/>
      <w:r>
        <w:lastRenderedPageBreak/>
        <w:t>Cadastro de Encaminhamento</w:t>
      </w:r>
      <w:bookmarkEnd w:id="62"/>
    </w:p>
    <w:p w:rsidR="004F41B8" w:rsidRDefault="006408FF">
      <w:r>
        <w:t>Nessa tela, o usuário controla a situação do aluno perante a vaga. Para realizar o encaminhamento, ou seja, a junção de aluno, empresa e vagas é necessário pesquisar o aluno na tabela de busca avançada Vincular Alunos ao Encaminhamento e selecioná-lo dentro do formulário. Também é necessário realizar a pesquisa dentro da tabela de busca avançada Vincular Empresas e suas Vagas e selecioná-lo dentro do formulário, pois esses dois campos são chaves estrangeiras das tabelas ALUNOS e VAGAS. Selecionados então, poderemos realizar a vinculação, preenchendo dentro do formulário: Vincular Encaminhamento segue as informações: Id; Data (ESSES CAMPOS ESTÃO DESARMADOS SEUS CAMPOS DE TEXTOS); Dt Inicial; Dt Final e a situação do aluno no estágio Contratado (Selecionar se: Não, Em Andamento, Quebra de Contrato, Concluído); e preencher uma área de texto chamada Um Conceito Sobre o Estágio. Os botões: Cadastrar, Alterar, Deletar e Imprimir tem as funcionalidades respectivamente de: gerar um novo cadastro; alterar um cadastro já realizado; excluir um cadastro; impressão de um cadastro preenchido; todas elas tendo sempre logo depois de pressionadas abertura de uma janela para confirmar cada ação. Os campos ID e Data serão gerados automaticamente após o usuário preencher as informações e clicar no botão Cadastrar. Acima temos uma tabela de busca avançada que filtra todas as informações preenchidas pelo usuário no momento do cadastro e as exibe organizadamente dentro da tabela e de cada campo no formulário.</w:t>
      </w:r>
    </w:p>
    <w:p w:rsidR="004F41B8" w:rsidRDefault="006408FF">
      <w:pPr>
        <w:keepNext/>
        <w:ind w:firstLine="0"/>
      </w:pPr>
      <w:r>
        <w:rPr>
          <w:noProof/>
          <w:lang w:eastAsia="pt-BR"/>
        </w:rPr>
        <w:drawing>
          <wp:inline distT="0" distB="0" distL="0" distR="0">
            <wp:extent cx="5400040" cy="4143375"/>
            <wp:effectExtent l="0" t="0" r="0" b="0"/>
            <wp:docPr id="2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pic:cNvPicPr>
                      <a:picLocks noChangeAspect="1" noChangeArrowheads="1"/>
                    </pic:cNvPicPr>
                  </pic:nvPicPr>
                  <pic:blipFill>
                    <a:blip r:embed="rId25"/>
                    <a:stretch>
                      <a:fillRect/>
                    </a:stretch>
                  </pic:blipFill>
                  <pic:spPr bwMode="auto">
                    <a:xfrm>
                      <a:off x="0" y="0"/>
                      <a:ext cx="5400040" cy="4143375"/>
                    </a:xfrm>
                    <a:prstGeom prst="rect">
                      <a:avLst/>
                    </a:prstGeom>
                    <a:noFill/>
                    <a:ln w="9525">
                      <a:noFill/>
                      <a:miter lim="800000"/>
                      <a:headEnd/>
                      <a:tailEnd/>
                    </a:ln>
                  </pic:spPr>
                </pic:pic>
              </a:graphicData>
            </a:graphic>
          </wp:inline>
        </w:drawing>
      </w:r>
    </w:p>
    <w:p w:rsidR="004F41B8" w:rsidRDefault="006408FF">
      <w:pPr>
        <w:pStyle w:val="Legenda"/>
        <w:rPr>
          <w:i/>
        </w:rPr>
      </w:pPr>
      <w:bookmarkStart w:id="63" w:name="_Toc470203432"/>
      <w:r>
        <w:t xml:space="preserve">Figura </w:t>
      </w:r>
      <w:r w:rsidR="00AC199B">
        <w:fldChar w:fldCharType="begin"/>
      </w:r>
      <w:r>
        <w:instrText>SEQ Figura \* ARABIC</w:instrText>
      </w:r>
      <w:r w:rsidR="00AC199B">
        <w:fldChar w:fldCharType="separate"/>
      </w:r>
      <w:r w:rsidR="00E75998">
        <w:rPr>
          <w:noProof/>
        </w:rPr>
        <w:t>15</w:t>
      </w:r>
      <w:r w:rsidR="00AC199B">
        <w:fldChar w:fldCharType="end"/>
      </w:r>
      <w:r>
        <w:t xml:space="preserve"> – Tela de Cadastro Encaminhamento</w:t>
      </w:r>
      <w:bookmarkEnd w:id="63"/>
    </w:p>
    <w:p w:rsidR="004F41B8" w:rsidRDefault="004F41B8">
      <w:pPr>
        <w:spacing w:line="276" w:lineRule="auto"/>
        <w:ind w:firstLine="0"/>
      </w:pPr>
    </w:p>
    <w:p w:rsidR="004F41B8" w:rsidRDefault="006408FF">
      <w:pPr>
        <w:keepNext/>
        <w:spacing w:line="276" w:lineRule="auto"/>
        <w:ind w:firstLine="0"/>
      </w:pPr>
      <w:r>
        <w:rPr>
          <w:noProof/>
          <w:lang w:eastAsia="pt-BR"/>
        </w:rPr>
        <w:lastRenderedPageBreak/>
        <w:drawing>
          <wp:inline distT="0" distB="0" distL="0" distR="0">
            <wp:extent cx="5502910" cy="1838325"/>
            <wp:effectExtent l="0" t="0" r="0" b="0"/>
            <wp:docPr id="2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pic:cNvPicPr>
                      <a:picLocks noChangeAspect="1" noChangeArrowheads="1"/>
                    </pic:cNvPicPr>
                  </pic:nvPicPr>
                  <pic:blipFill>
                    <a:blip r:embed="rId26"/>
                    <a:stretch>
                      <a:fillRect/>
                    </a:stretch>
                  </pic:blipFill>
                  <pic:spPr bwMode="auto">
                    <a:xfrm>
                      <a:off x="0" y="0"/>
                      <a:ext cx="5502910" cy="1838325"/>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caps/>
        </w:rPr>
      </w:pPr>
      <w:bookmarkStart w:id="64" w:name="_Toc470203433"/>
      <w:r>
        <w:t xml:space="preserve">Figura </w:t>
      </w:r>
      <w:r w:rsidR="00AC199B">
        <w:fldChar w:fldCharType="begin"/>
      </w:r>
      <w:r>
        <w:instrText>SEQ Figura \* ARABIC</w:instrText>
      </w:r>
      <w:r w:rsidR="00AC199B">
        <w:fldChar w:fldCharType="separate"/>
      </w:r>
      <w:r w:rsidR="00E75998">
        <w:rPr>
          <w:noProof/>
        </w:rPr>
        <w:t>16</w:t>
      </w:r>
      <w:r w:rsidR="00AC199B">
        <w:fldChar w:fldCharType="end"/>
      </w:r>
      <w:r>
        <w:t xml:space="preserve"> – Formulário de Encaminhamentos Preenchido</w:t>
      </w:r>
      <w:bookmarkEnd w:id="64"/>
    </w:p>
    <w:p w:rsidR="004F41B8" w:rsidRDefault="004F41B8">
      <w:pPr>
        <w:spacing w:line="276" w:lineRule="auto"/>
        <w:ind w:firstLine="0"/>
        <w:rPr>
          <w:rFonts w:eastAsiaTheme="majorEastAsia" w:cstheme="majorBidi"/>
          <w:bCs/>
          <w:caps/>
          <w:sz w:val="28"/>
          <w:szCs w:val="26"/>
        </w:rPr>
      </w:pPr>
    </w:p>
    <w:p w:rsidR="004F41B8" w:rsidRDefault="006408FF">
      <w:pPr>
        <w:pStyle w:val="Ttulo2"/>
      </w:pPr>
      <w:r>
        <w:br w:type="page"/>
      </w:r>
    </w:p>
    <w:p w:rsidR="00E52C61" w:rsidRDefault="006408FF">
      <w:pPr>
        <w:pStyle w:val="Ttulo2"/>
        <w:pPrChange w:id="65" w:author="Outro Autor" w:date="2016-11-29T12:12:00Z">
          <w:pPr>
            <w:ind w:left="720" w:hanging="360"/>
          </w:pPr>
        </w:pPrChange>
      </w:pPr>
      <w:r>
        <w:lastRenderedPageBreak/>
        <w:t>Relatórios</w:t>
      </w:r>
    </w:p>
    <w:p w:rsidR="004F41B8" w:rsidRDefault="006408FF" w:rsidP="00B52ADF">
      <w:pPr>
        <w:pStyle w:val="Ttulo3"/>
        <w:rPr>
          <w:szCs w:val="20"/>
        </w:rPr>
      </w:pPr>
      <w:bookmarkStart w:id="66" w:name="_Toc470203558"/>
      <w:r>
        <w:t>Relatórios Empresas</w:t>
      </w:r>
      <w:bookmarkEnd w:id="66"/>
    </w:p>
    <w:p w:rsidR="004F41B8" w:rsidRDefault="006408FF">
      <w:pPr>
        <w:jc w:val="both"/>
        <w:rPr>
          <w:rFonts w:cs="Arial"/>
          <w:szCs w:val="24"/>
        </w:rPr>
      </w:pPr>
      <w:r>
        <w:rPr>
          <w:rFonts w:cs="Arial"/>
          <w:szCs w:val="24"/>
        </w:rPr>
        <w:t xml:space="preserve"> Geração de um relatório onde é exibido de todas as empresas e suas respectivas informações cadastradas no formulário de cadastro de empresas: Pessoa Jurídica ou se Pessoa Física (Autônomo), Nome Fantasia, Razão Social, CPF/CNPJ, Inscrição Estadual/RG, Endereço, Bairro, Cidade, UF, CEP, Telefone Comercial, Telefone Residencial, Celular/Nextel, </w:t>
      </w:r>
      <w:r w:rsidR="00D231E6">
        <w:rPr>
          <w:rFonts w:cs="Arial"/>
          <w:szCs w:val="24"/>
        </w:rPr>
        <w:t>E-mail</w:t>
      </w:r>
      <w:r>
        <w:rPr>
          <w:rFonts w:cs="Arial"/>
          <w:szCs w:val="24"/>
        </w:rPr>
        <w:t xml:space="preserve">, Fax, Contato, Site, e Ponto de </w:t>
      </w:r>
      <w:r w:rsidR="00D231E6">
        <w:rPr>
          <w:rFonts w:cs="Arial"/>
          <w:szCs w:val="24"/>
        </w:rPr>
        <w:t>Referência</w:t>
      </w:r>
      <w:r>
        <w:rPr>
          <w:rFonts w:cs="Arial"/>
          <w:szCs w:val="24"/>
        </w:rPr>
        <w:t>.</w:t>
      </w:r>
    </w:p>
    <w:p w:rsidR="004F41B8" w:rsidRDefault="006408FF">
      <w:pPr>
        <w:keepNext/>
        <w:ind w:firstLine="0"/>
        <w:jc w:val="both"/>
      </w:pPr>
      <w:r>
        <w:rPr>
          <w:noProof/>
          <w:lang w:eastAsia="pt-BR"/>
        </w:rPr>
        <w:drawing>
          <wp:inline distT="0" distB="0" distL="0" distR="0">
            <wp:extent cx="5400040" cy="6429375"/>
            <wp:effectExtent l="0" t="0" r="0" b="0"/>
            <wp:docPr id="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27"/>
                    <a:stretch>
                      <a:fillRect/>
                    </a:stretch>
                  </pic:blipFill>
                  <pic:spPr bwMode="auto">
                    <a:xfrm>
                      <a:off x="0" y="0"/>
                      <a:ext cx="5400040" cy="6429375"/>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67" w:name="_Toc470203434"/>
      <w:r>
        <w:t xml:space="preserve">Figura </w:t>
      </w:r>
      <w:r w:rsidR="00AC199B">
        <w:fldChar w:fldCharType="begin"/>
      </w:r>
      <w:r>
        <w:instrText>SEQ Figura \* ARABIC</w:instrText>
      </w:r>
      <w:r w:rsidR="00AC199B">
        <w:fldChar w:fldCharType="separate"/>
      </w:r>
      <w:r w:rsidR="00E75998">
        <w:rPr>
          <w:noProof/>
        </w:rPr>
        <w:t>17</w:t>
      </w:r>
      <w:r w:rsidR="00AC199B">
        <w:fldChar w:fldCharType="end"/>
      </w:r>
      <w:r>
        <w:t xml:space="preserve"> – Tela de Relatório de Entidades</w:t>
      </w:r>
      <w:bookmarkEnd w:id="67"/>
    </w:p>
    <w:p w:rsidR="004F41B8" w:rsidRDefault="004F41B8">
      <w:pPr>
        <w:spacing w:line="276" w:lineRule="auto"/>
        <w:ind w:firstLine="0"/>
      </w:pPr>
    </w:p>
    <w:p w:rsidR="00B52ADF" w:rsidRDefault="00B52ADF">
      <w:pPr>
        <w:suppressAutoHyphens w:val="0"/>
        <w:spacing w:after="0" w:line="276" w:lineRule="auto"/>
        <w:ind w:firstLine="0"/>
        <w:outlineLvl w:val="9"/>
        <w:rPr>
          <w:rFonts w:eastAsiaTheme="majorEastAsia" w:cstheme="majorBidi"/>
          <w:bCs/>
          <w:szCs w:val="28"/>
        </w:rPr>
      </w:pPr>
      <w:r>
        <w:lastRenderedPageBreak/>
        <w:br w:type="page"/>
      </w:r>
    </w:p>
    <w:p w:rsidR="004F41B8" w:rsidRDefault="006408FF" w:rsidP="00B52ADF">
      <w:pPr>
        <w:pStyle w:val="Ttulo3"/>
      </w:pPr>
      <w:bookmarkStart w:id="68" w:name="_Toc470203559"/>
      <w:r>
        <w:lastRenderedPageBreak/>
        <w:t>Relatório de Vagas</w:t>
      </w:r>
      <w:bookmarkEnd w:id="68"/>
    </w:p>
    <w:p w:rsidR="004F41B8" w:rsidRDefault="006408FF">
      <w:r>
        <w:t xml:space="preserve">Geração de um relatório onde é exibido de todas as vagas e suas respectivas informações cadastradas no formulário de cadastro de vagas: Vaga, Descrição da Vaga, Conhecimento, Tipo de Vaga (Selecionar se: Estágio Remunerado, Estágio Não Remunerado, Temporário, Contrato de Serviço ou Emprego), Cidade do Estágio, Remuneração, Benefícios, Horário de Trabalho, Estabelecimento (Selecionar o campo se: Escritório ou Empresa) e Encaminhamento do Curriculum (Selecionar se: </w:t>
      </w:r>
      <w:r w:rsidR="00D231E6">
        <w:t>E-mail</w:t>
      </w:r>
      <w:r>
        <w:t xml:space="preserve"> ou Pessoalmente).</w:t>
      </w:r>
    </w:p>
    <w:p w:rsidR="004F41B8" w:rsidRDefault="006408FF">
      <w:pPr>
        <w:keepNext/>
        <w:ind w:firstLine="0"/>
      </w:pPr>
      <w:r>
        <w:rPr>
          <w:noProof/>
          <w:lang w:eastAsia="pt-BR"/>
        </w:rPr>
        <w:drawing>
          <wp:inline distT="0" distB="0" distL="0" distR="0">
            <wp:extent cx="5400040" cy="6600825"/>
            <wp:effectExtent l="0" t="0" r="0"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pic:cNvPicPr>
                      <a:picLocks noChangeAspect="1" noChangeArrowheads="1"/>
                    </pic:cNvPicPr>
                  </pic:nvPicPr>
                  <pic:blipFill>
                    <a:blip r:embed="rId28"/>
                    <a:stretch>
                      <a:fillRect/>
                    </a:stretch>
                  </pic:blipFill>
                  <pic:spPr bwMode="auto">
                    <a:xfrm>
                      <a:off x="0" y="0"/>
                      <a:ext cx="5400040" cy="6600825"/>
                    </a:xfrm>
                    <a:prstGeom prst="rect">
                      <a:avLst/>
                    </a:prstGeom>
                    <a:noFill/>
                    <a:ln w="9525">
                      <a:noFill/>
                      <a:miter lim="800000"/>
                      <a:headEnd/>
                      <a:tailEnd/>
                    </a:ln>
                  </pic:spPr>
                </pic:pic>
              </a:graphicData>
            </a:graphic>
          </wp:inline>
        </w:drawing>
      </w:r>
    </w:p>
    <w:p w:rsidR="004F41B8" w:rsidRPr="00B52ADF" w:rsidRDefault="006408FF" w:rsidP="00B52ADF">
      <w:pPr>
        <w:pStyle w:val="Legenda"/>
        <w:rPr>
          <w:i/>
        </w:rPr>
      </w:pPr>
      <w:bookmarkStart w:id="69" w:name="_Toc470203435"/>
      <w:r>
        <w:t xml:space="preserve">Figura </w:t>
      </w:r>
      <w:r w:rsidR="00AC199B">
        <w:fldChar w:fldCharType="begin"/>
      </w:r>
      <w:r>
        <w:instrText>SEQ Figura \* ARABIC</w:instrText>
      </w:r>
      <w:r w:rsidR="00AC199B">
        <w:fldChar w:fldCharType="separate"/>
      </w:r>
      <w:r w:rsidR="00E75998">
        <w:rPr>
          <w:noProof/>
        </w:rPr>
        <w:t>18</w:t>
      </w:r>
      <w:r w:rsidR="00AC199B">
        <w:fldChar w:fldCharType="end"/>
      </w:r>
      <w:r>
        <w:t xml:space="preserve"> – Tela de Relatório de Vagas</w:t>
      </w:r>
      <w:bookmarkEnd w:id="69"/>
    </w:p>
    <w:p w:rsidR="00B52ADF" w:rsidRDefault="00B52ADF">
      <w:pPr>
        <w:suppressAutoHyphens w:val="0"/>
        <w:spacing w:after="0" w:line="276" w:lineRule="auto"/>
        <w:ind w:firstLine="0"/>
        <w:outlineLvl w:val="9"/>
        <w:rPr>
          <w:rFonts w:eastAsiaTheme="majorEastAsia" w:cstheme="majorBidi"/>
          <w:bCs/>
          <w:szCs w:val="28"/>
        </w:rPr>
      </w:pPr>
      <w:r>
        <w:br w:type="page"/>
      </w:r>
    </w:p>
    <w:p w:rsidR="004F41B8" w:rsidRDefault="006408FF" w:rsidP="00B52ADF">
      <w:pPr>
        <w:pStyle w:val="Ttulo3"/>
      </w:pPr>
      <w:bookmarkStart w:id="70" w:name="_Toc470203560"/>
      <w:r>
        <w:lastRenderedPageBreak/>
        <w:t>Relatório de Alunos</w:t>
      </w:r>
      <w:bookmarkEnd w:id="70"/>
    </w:p>
    <w:p w:rsidR="004F41B8" w:rsidRDefault="006408FF">
      <w:r>
        <w:t>Geração de um relatório onde é exibido de todos os alunos e suas respectivas informações cadastradas no formulário de cadastro de alunos: Nome do Aluno, Sexo: (Selecionar se: Masculino ou Feminino), RA do Aluno, Curso: (Selecionar se: Administração, Ciências Biológicas, Design Gráfico, Direito, Educação Física, Enfermagem, Engenharia da Produção, Letras, Pedagogia e Sistemas de Informação), Semestre (Selecionar se: 1 semestre, 2 semestre, 3 semestre, 4 semestre, 5 semestre, 6 semestre, 7 semestre, 8 semestre, 9 semestre, 10 semestre, 11 semestre, 12 semestre) e Período (Selecione se: Diurno ou Noturno).</w:t>
      </w:r>
    </w:p>
    <w:p w:rsidR="004F41B8" w:rsidRDefault="006408FF">
      <w:pPr>
        <w:keepNext/>
        <w:ind w:firstLine="0"/>
      </w:pPr>
      <w:r>
        <w:rPr>
          <w:noProof/>
          <w:lang w:eastAsia="pt-BR"/>
        </w:rPr>
        <w:drawing>
          <wp:inline distT="0" distB="0" distL="0" distR="0">
            <wp:extent cx="5400040" cy="6248400"/>
            <wp:effectExtent l="0" t="0" r="0" b="0"/>
            <wp:docPr id="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pic:cNvPicPr>
                      <a:picLocks noChangeAspect="1" noChangeArrowheads="1"/>
                    </pic:cNvPicPr>
                  </pic:nvPicPr>
                  <pic:blipFill>
                    <a:blip r:embed="rId29"/>
                    <a:stretch>
                      <a:fillRect/>
                    </a:stretch>
                  </pic:blipFill>
                  <pic:spPr bwMode="auto">
                    <a:xfrm>
                      <a:off x="0" y="0"/>
                      <a:ext cx="5400040" cy="6248400"/>
                    </a:xfrm>
                    <a:prstGeom prst="rect">
                      <a:avLst/>
                    </a:prstGeom>
                    <a:noFill/>
                    <a:ln w="9525">
                      <a:noFill/>
                      <a:miter lim="800000"/>
                      <a:headEnd/>
                      <a:tailEnd/>
                    </a:ln>
                  </pic:spPr>
                </pic:pic>
              </a:graphicData>
            </a:graphic>
          </wp:inline>
        </w:drawing>
      </w:r>
    </w:p>
    <w:p w:rsidR="004F41B8" w:rsidRDefault="006408FF">
      <w:pPr>
        <w:pStyle w:val="Legenda"/>
        <w:rPr>
          <w:i/>
        </w:rPr>
      </w:pPr>
      <w:bookmarkStart w:id="71" w:name="_Toc470203436"/>
      <w:r>
        <w:t xml:space="preserve">Figura </w:t>
      </w:r>
      <w:r w:rsidR="00AC199B">
        <w:fldChar w:fldCharType="begin"/>
      </w:r>
      <w:r>
        <w:instrText>SEQ Figura \* ARABIC</w:instrText>
      </w:r>
      <w:r w:rsidR="00AC199B">
        <w:fldChar w:fldCharType="separate"/>
      </w:r>
      <w:r w:rsidR="00E75998">
        <w:rPr>
          <w:noProof/>
        </w:rPr>
        <w:t>19</w:t>
      </w:r>
      <w:r w:rsidR="00AC199B">
        <w:fldChar w:fldCharType="end"/>
      </w:r>
      <w:r>
        <w:t xml:space="preserve"> – Tela de Relatório de Alunos</w:t>
      </w:r>
      <w:bookmarkEnd w:id="71"/>
    </w:p>
    <w:p w:rsidR="004F41B8" w:rsidRDefault="004F41B8">
      <w:pPr>
        <w:spacing w:line="276" w:lineRule="auto"/>
        <w:ind w:firstLine="0"/>
        <w:rPr>
          <w:rFonts w:eastAsiaTheme="majorEastAsia" w:cstheme="majorBidi"/>
          <w:bCs/>
        </w:rPr>
      </w:pPr>
    </w:p>
    <w:p w:rsidR="00B52ADF" w:rsidRDefault="00B52ADF">
      <w:pPr>
        <w:suppressAutoHyphens w:val="0"/>
        <w:spacing w:after="0" w:line="276" w:lineRule="auto"/>
        <w:ind w:firstLine="0"/>
        <w:outlineLvl w:val="9"/>
        <w:rPr>
          <w:rFonts w:eastAsiaTheme="majorEastAsia" w:cstheme="majorBidi"/>
          <w:bCs/>
          <w:szCs w:val="28"/>
        </w:rPr>
      </w:pPr>
      <w:r>
        <w:br w:type="page"/>
      </w:r>
    </w:p>
    <w:p w:rsidR="004F41B8" w:rsidRDefault="006408FF" w:rsidP="00B52ADF">
      <w:pPr>
        <w:pStyle w:val="Ttulo3"/>
      </w:pPr>
      <w:bookmarkStart w:id="72" w:name="_Toc470203561"/>
      <w:r>
        <w:lastRenderedPageBreak/>
        <w:t>Relatório de Usuários</w:t>
      </w:r>
      <w:bookmarkEnd w:id="72"/>
    </w:p>
    <w:p w:rsidR="004F41B8" w:rsidRDefault="006408FF">
      <w:pPr>
        <w:rPr>
          <w:rFonts w:cs="Arial"/>
          <w:szCs w:val="24"/>
        </w:rPr>
      </w:pPr>
      <w:r>
        <w:t xml:space="preserve">Geração de um relatório onde é exibido de todos os usuários e suas respectivas informações cadastradas no formulário de cadastro de usuários: Nome, Telefone, </w:t>
      </w:r>
      <w:r w:rsidR="00D231E6">
        <w:t>E-mail</w:t>
      </w:r>
      <w:r>
        <w:t>, Login, Senha, Perfil (Selecionar se: Admin ou User)</w:t>
      </w:r>
      <w:r>
        <w:rPr>
          <w:rFonts w:cs="Arial"/>
          <w:szCs w:val="24"/>
        </w:rPr>
        <w:t>.</w:t>
      </w:r>
    </w:p>
    <w:p w:rsidR="004F41B8" w:rsidRDefault="006408FF">
      <w:pPr>
        <w:keepNext/>
        <w:ind w:firstLine="0"/>
        <w:jc w:val="both"/>
      </w:pPr>
      <w:r>
        <w:rPr>
          <w:noProof/>
          <w:lang w:eastAsia="pt-BR"/>
        </w:rPr>
        <w:drawing>
          <wp:inline distT="0" distB="0" distL="0" distR="0">
            <wp:extent cx="5400040" cy="7296150"/>
            <wp:effectExtent l="0" t="0" r="0" b="0"/>
            <wp:docPr id="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pic:cNvPicPr>
                      <a:picLocks noChangeAspect="1" noChangeArrowheads="1"/>
                    </pic:cNvPicPr>
                  </pic:nvPicPr>
                  <pic:blipFill>
                    <a:blip r:embed="rId30"/>
                    <a:stretch>
                      <a:fillRect/>
                    </a:stretch>
                  </pic:blipFill>
                  <pic:spPr bwMode="auto">
                    <a:xfrm>
                      <a:off x="0" y="0"/>
                      <a:ext cx="5400040" cy="7296150"/>
                    </a:xfrm>
                    <a:prstGeom prst="rect">
                      <a:avLst/>
                    </a:prstGeom>
                    <a:noFill/>
                    <a:ln w="9525">
                      <a:noFill/>
                      <a:miter lim="800000"/>
                      <a:headEnd/>
                      <a:tailEnd/>
                    </a:ln>
                  </pic:spPr>
                </pic:pic>
              </a:graphicData>
            </a:graphic>
          </wp:inline>
        </w:drawing>
      </w:r>
    </w:p>
    <w:p w:rsidR="004F41B8" w:rsidRPr="00B52ADF" w:rsidRDefault="006408FF" w:rsidP="00B52ADF">
      <w:pPr>
        <w:pStyle w:val="Legenda"/>
        <w:rPr>
          <w:rFonts w:cs="Arial"/>
          <w:i/>
        </w:rPr>
      </w:pPr>
      <w:bookmarkStart w:id="73" w:name="_Toc470203437"/>
      <w:r>
        <w:t xml:space="preserve">Figura </w:t>
      </w:r>
      <w:r w:rsidR="00AC199B">
        <w:fldChar w:fldCharType="begin"/>
      </w:r>
      <w:r>
        <w:instrText>SEQ Figura \* ARABIC</w:instrText>
      </w:r>
      <w:r w:rsidR="00AC199B">
        <w:fldChar w:fldCharType="separate"/>
      </w:r>
      <w:r w:rsidR="00E75998">
        <w:rPr>
          <w:noProof/>
        </w:rPr>
        <w:t>20</w:t>
      </w:r>
      <w:r w:rsidR="00AC199B">
        <w:fldChar w:fldCharType="end"/>
      </w:r>
      <w:r>
        <w:t xml:space="preserve"> – Tela de Relatório de Usuários</w:t>
      </w:r>
      <w:bookmarkEnd w:id="73"/>
    </w:p>
    <w:p w:rsidR="00B52ADF" w:rsidRDefault="00B52ADF">
      <w:pPr>
        <w:suppressAutoHyphens w:val="0"/>
        <w:spacing w:after="0" w:line="276" w:lineRule="auto"/>
        <w:ind w:firstLine="0"/>
        <w:outlineLvl w:val="9"/>
        <w:rPr>
          <w:rFonts w:eastAsiaTheme="majorEastAsia" w:cstheme="majorBidi"/>
          <w:bCs/>
          <w:szCs w:val="28"/>
        </w:rPr>
      </w:pPr>
      <w:r>
        <w:br w:type="page"/>
      </w:r>
    </w:p>
    <w:p w:rsidR="004F41B8" w:rsidRDefault="006408FF" w:rsidP="00B52ADF">
      <w:pPr>
        <w:pStyle w:val="Ttulo3"/>
      </w:pPr>
      <w:bookmarkStart w:id="74" w:name="_Toc470203562"/>
      <w:r>
        <w:lastRenderedPageBreak/>
        <w:t>Relatório de Encaminhamento</w:t>
      </w:r>
      <w:bookmarkEnd w:id="74"/>
    </w:p>
    <w:p w:rsidR="004F41B8" w:rsidRDefault="006408FF">
      <w:r>
        <w:t xml:space="preserve">Geração de um relatório onde exibirá a vinculação entre alunos, </w:t>
      </w:r>
      <w:r w:rsidR="00D231E6">
        <w:t>empresas e</w:t>
      </w:r>
      <w:r>
        <w:t xml:space="preserve"> vagas e suas informações obtidas na tela de Encaminhamento: ID, Data, Data de </w:t>
      </w:r>
      <w:r w:rsidR="00D231E6">
        <w:t>Início</w:t>
      </w:r>
      <w:r>
        <w:t>, Data Fim, Situação do Aluno perante a Vaga e o Conceito Sobre a Vaga.</w:t>
      </w:r>
    </w:p>
    <w:p w:rsidR="004F41B8" w:rsidRDefault="006408FF">
      <w:pPr>
        <w:keepNext/>
        <w:ind w:firstLine="0"/>
      </w:pPr>
      <w:r>
        <w:rPr>
          <w:noProof/>
          <w:lang w:eastAsia="pt-BR"/>
        </w:rPr>
        <w:drawing>
          <wp:inline distT="0" distB="0" distL="0" distR="0">
            <wp:extent cx="5400040" cy="7115175"/>
            <wp:effectExtent l="0" t="0" r="0" b="0"/>
            <wp:docPr id="2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pic:cNvPicPr>
                      <a:picLocks noChangeAspect="1" noChangeArrowheads="1"/>
                    </pic:cNvPicPr>
                  </pic:nvPicPr>
                  <pic:blipFill>
                    <a:blip r:embed="rId31"/>
                    <a:stretch>
                      <a:fillRect/>
                    </a:stretch>
                  </pic:blipFill>
                  <pic:spPr bwMode="auto">
                    <a:xfrm>
                      <a:off x="0" y="0"/>
                      <a:ext cx="5400040" cy="7115175"/>
                    </a:xfrm>
                    <a:prstGeom prst="rect">
                      <a:avLst/>
                    </a:prstGeom>
                    <a:noFill/>
                    <a:ln w="9525">
                      <a:noFill/>
                      <a:miter lim="800000"/>
                      <a:headEnd/>
                      <a:tailEnd/>
                    </a:ln>
                  </pic:spPr>
                </pic:pic>
              </a:graphicData>
            </a:graphic>
          </wp:inline>
        </w:drawing>
      </w:r>
    </w:p>
    <w:p w:rsidR="004F41B8" w:rsidRDefault="006408FF">
      <w:pPr>
        <w:pStyle w:val="Legenda"/>
        <w:rPr>
          <w:i/>
        </w:rPr>
      </w:pPr>
      <w:bookmarkStart w:id="75" w:name="_Toc470203438"/>
      <w:r>
        <w:t xml:space="preserve">Figura </w:t>
      </w:r>
      <w:r w:rsidR="00AC199B">
        <w:fldChar w:fldCharType="begin"/>
      </w:r>
      <w:r>
        <w:instrText>SEQ Figura \* ARABIC</w:instrText>
      </w:r>
      <w:r w:rsidR="00AC199B">
        <w:fldChar w:fldCharType="separate"/>
      </w:r>
      <w:r w:rsidR="00E75998">
        <w:rPr>
          <w:noProof/>
        </w:rPr>
        <w:t>21</w:t>
      </w:r>
      <w:r w:rsidR="00AC199B">
        <w:fldChar w:fldCharType="end"/>
      </w:r>
      <w:r>
        <w:t xml:space="preserve"> – Tela de Relatório de Encaminhamento</w:t>
      </w:r>
      <w:bookmarkEnd w:id="75"/>
    </w:p>
    <w:p w:rsidR="004F41B8" w:rsidRDefault="004F41B8">
      <w:pPr>
        <w:spacing w:line="276" w:lineRule="auto"/>
        <w:ind w:firstLine="0"/>
        <w:rPr>
          <w:rFonts w:eastAsiaTheme="majorEastAsia" w:cstheme="majorBidi"/>
          <w:bCs/>
        </w:rPr>
      </w:pPr>
    </w:p>
    <w:p w:rsidR="00B52ADF" w:rsidRDefault="00B52ADF">
      <w:pPr>
        <w:suppressAutoHyphens w:val="0"/>
        <w:spacing w:after="0" w:line="276" w:lineRule="auto"/>
        <w:ind w:firstLine="0"/>
        <w:outlineLvl w:val="9"/>
        <w:rPr>
          <w:rFonts w:eastAsiaTheme="majorEastAsia" w:cstheme="majorBidi"/>
          <w:bCs/>
          <w:szCs w:val="28"/>
        </w:rPr>
      </w:pPr>
      <w:r>
        <w:br w:type="page"/>
      </w:r>
    </w:p>
    <w:p w:rsidR="004F41B8" w:rsidRDefault="006408FF" w:rsidP="00B52ADF">
      <w:pPr>
        <w:pStyle w:val="Ttulo3"/>
      </w:pPr>
      <w:bookmarkStart w:id="76" w:name="_Toc470203563"/>
      <w:r>
        <w:lastRenderedPageBreak/>
        <w:t>Relatórios Específicos</w:t>
      </w:r>
      <w:bookmarkEnd w:id="76"/>
    </w:p>
    <w:p w:rsidR="004F41B8" w:rsidRDefault="006408FF">
      <w:r>
        <w:t>Nessa tela, o usuário terá a opção de gerar relatórios específicos, de acordo, com os campos mostrados na tela, que são: Nome Completo da Vaga, Nome Completo do Aluno. Lembrando sempre que não há filtro, o usuário terá que digitar sempre todas as palavras do registro para o sistema realizar a pesquisa. Logo após a pesquisa será gerado um relatório de acordo com o campo específico e mostrará os seguintes campos: ID, Data, Descrição, Conhecimento, Tipo da Vaga, Empresa e Tipo da Empresa.</w:t>
      </w:r>
    </w:p>
    <w:p w:rsidR="004F41B8" w:rsidRDefault="006408FF">
      <w:pPr>
        <w:keepNext/>
        <w:ind w:firstLine="0"/>
      </w:pPr>
      <w:r>
        <w:rPr>
          <w:noProof/>
          <w:lang w:eastAsia="pt-BR"/>
        </w:rPr>
        <w:drawing>
          <wp:inline distT="0" distB="0" distL="0" distR="0">
            <wp:extent cx="5457825" cy="6600825"/>
            <wp:effectExtent l="0" t="0" r="0" b="0"/>
            <wp:docPr id="2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pic:cNvPicPr>
                      <a:picLocks noChangeAspect="1" noChangeArrowheads="1"/>
                    </pic:cNvPicPr>
                  </pic:nvPicPr>
                  <pic:blipFill>
                    <a:blip r:embed="rId32"/>
                    <a:stretch>
                      <a:fillRect/>
                    </a:stretch>
                  </pic:blipFill>
                  <pic:spPr bwMode="auto">
                    <a:xfrm>
                      <a:off x="0" y="0"/>
                      <a:ext cx="5457825" cy="6600825"/>
                    </a:xfrm>
                    <a:prstGeom prst="rect">
                      <a:avLst/>
                    </a:prstGeom>
                    <a:noFill/>
                    <a:ln w="9525">
                      <a:noFill/>
                      <a:miter lim="800000"/>
                      <a:headEnd/>
                      <a:tailEnd/>
                    </a:ln>
                  </pic:spPr>
                </pic:pic>
              </a:graphicData>
            </a:graphic>
          </wp:inline>
        </w:drawing>
      </w:r>
    </w:p>
    <w:p w:rsidR="004F41B8" w:rsidRDefault="006408FF">
      <w:pPr>
        <w:pStyle w:val="Legenda"/>
        <w:rPr>
          <w:i/>
        </w:rPr>
      </w:pPr>
      <w:bookmarkStart w:id="77" w:name="_Toc470203439"/>
      <w:r>
        <w:t xml:space="preserve">Figura </w:t>
      </w:r>
      <w:r w:rsidR="00AC199B">
        <w:fldChar w:fldCharType="begin"/>
      </w:r>
      <w:r>
        <w:instrText>SEQ Figura \* ARABIC</w:instrText>
      </w:r>
      <w:r w:rsidR="00AC199B">
        <w:fldChar w:fldCharType="separate"/>
      </w:r>
      <w:r w:rsidR="00E75998">
        <w:rPr>
          <w:noProof/>
        </w:rPr>
        <w:t>22</w:t>
      </w:r>
      <w:r w:rsidR="00AC199B">
        <w:fldChar w:fldCharType="end"/>
      </w:r>
      <w:r>
        <w:t xml:space="preserve"> – Tela de Relatórios Específicos</w:t>
      </w:r>
      <w:bookmarkEnd w:id="77"/>
    </w:p>
    <w:p w:rsidR="004F41B8" w:rsidRDefault="004F41B8">
      <w:pPr>
        <w:spacing w:line="276" w:lineRule="auto"/>
        <w:ind w:firstLine="0"/>
        <w:rPr>
          <w:rFonts w:cs="Arial"/>
          <w:b/>
          <w:szCs w:val="24"/>
        </w:rPr>
      </w:pPr>
    </w:p>
    <w:p w:rsidR="004F41B8" w:rsidRDefault="006408FF">
      <w:pPr>
        <w:keepNext/>
        <w:ind w:firstLine="0"/>
      </w:pPr>
      <w:r>
        <w:rPr>
          <w:noProof/>
          <w:lang w:eastAsia="pt-BR"/>
        </w:rPr>
        <w:lastRenderedPageBreak/>
        <w:drawing>
          <wp:inline distT="0" distB="0" distL="0" distR="0">
            <wp:extent cx="5502910" cy="3067050"/>
            <wp:effectExtent l="0" t="0" r="0" b="0"/>
            <wp:docPr id="3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pic:cNvPicPr>
                      <a:picLocks noChangeAspect="1" noChangeArrowheads="1"/>
                    </pic:cNvPicPr>
                  </pic:nvPicPr>
                  <pic:blipFill>
                    <a:blip r:embed="rId33"/>
                    <a:stretch>
                      <a:fillRect/>
                    </a:stretch>
                  </pic:blipFill>
                  <pic:spPr bwMode="auto">
                    <a:xfrm>
                      <a:off x="0" y="0"/>
                      <a:ext cx="5502910" cy="3067050"/>
                    </a:xfrm>
                    <a:prstGeom prst="rect">
                      <a:avLst/>
                    </a:prstGeom>
                    <a:noFill/>
                    <a:ln w="9525">
                      <a:noFill/>
                      <a:miter lim="800000"/>
                      <a:headEnd/>
                      <a:tailEnd/>
                    </a:ln>
                  </pic:spPr>
                </pic:pic>
              </a:graphicData>
            </a:graphic>
          </wp:inline>
        </w:drawing>
      </w:r>
    </w:p>
    <w:p w:rsidR="004F41B8" w:rsidRDefault="006408FF">
      <w:pPr>
        <w:pStyle w:val="Legenda"/>
        <w:jc w:val="center"/>
        <w:rPr>
          <w:rFonts w:cs="Arial"/>
          <w:b/>
          <w:i/>
          <w:color w:val="00000A"/>
          <w:szCs w:val="24"/>
        </w:rPr>
      </w:pPr>
      <w:bookmarkStart w:id="78" w:name="_Toc470203440"/>
      <w:r>
        <w:rPr>
          <w:color w:val="00000A"/>
          <w:szCs w:val="24"/>
        </w:rPr>
        <w:t xml:space="preserve">Figura </w:t>
      </w:r>
      <w:r w:rsidR="00AC199B">
        <w:rPr>
          <w:color w:val="00000A"/>
          <w:szCs w:val="24"/>
        </w:rPr>
        <w:fldChar w:fldCharType="begin"/>
      </w:r>
      <w:r>
        <w:instrText>SEQ Figura \* ARABIC</w:instrText>
      </w:r>
      <w:r w:rsidR="00AC199B">
        <w:fldChar w:fldCharType="separate"/>
      </w:r>
      <w:r w:rsidR="00E75998">
        <w:rPr>
          <w:noProof/>
        </w:rPr>
        <w:t>23</w:t>
      </w:r>
      <w:r w:rsidR="00AC199B">
        <w:fldChar w:fldCharType="end"/>
      </w:r>
      <w:r>
        <w:rPr>
          <w:color w:val="00000A"/>
          <w:szCs w:val="24"/>
        </w:rPr>
        <w:t xml:space="preserve"> – Relatório Específico de Vagas</w:t>
      </w:r>
      <w:bookmarkEnd w:id="78"/>
    </w:p>
    <w:p w:rsidR="004F41B8" w:rsidRDefault="004F41B8">
      <w:pPr>
        <w:spacing w:line="276" w:lineRule="auto"/>
        <w:ind w:firstLine="0"/>
      </w:pPr>
    </w:p>
    <w:p w:rsidR="004F41B8" w:rsidRDefault="006408FF">
      <w:pPr>
        <w:keepNext/>
        <w:spacing w:line="276" w:lineRule="auto"/>
        <w:ind w:firstLine="0"/>
      </w:pPr>
      <w:r>
        <w:rPr>
          <w:noProof/>
          <w:lang w:eastAsia="pt-BR"/>
        </w:rPr>
        <w:drawing>
          <wp:inline distT="0" distB="0" distL="0" distR="0">
            <wp:extent cx="5502910" cy="2771775"/>
            <wp:effectExtent l="0" t="0" r="0" b="0"/>
            <wp:docPr id="3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pic:cNvPicPr>
                      <a:picLocks noChangeAspect="1" noChangeArrowheads="1"/>
                    </pic:cNvPicPr>
                  </pic:nvPicPr>
                  <pic:blipFill>
                    <a:blip r:embed="rId34"/>
                    <a:stretch>
                      <a:fillRect/>
                    </a:stretch>
                  </pic:blipFill>
                  <pic:spPr bwMode="auto">
                    <a:xfrm>
                      <a:off x="0" y="0"/>
                      <a:ext cx="5502910" cy="2771775"/>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caps/>
        </w:rPr>
      </w:pPr>
      <w:bookmarkStart w:id="79" w:name="_Toc470203441"/>
      <w:r>
        <w:t xml:space="preserve">Figura </w:t>
      </w:r>
      <w:r w:rsidR="00AC199B">
        <w:fldChar w:fldCharType="begin"/>
      </w:r>
      <w:r>
        <w:instrText>SEQ Figura \* ARABIC</w:instrText>
      </w:r>
      <w:r w:rsidR="00AC199B">
        <w:fldChar w:fldCharType="separate"/>
      </w:r>
      <w:r w:rsidR="00E75998">
        <w:rPr>
          <w:noProof/>
        </w:rPr>
        <w:t>24</w:t>
      </w:r>
      <w:r w:rsidR="00AC199B">
        <w:fldChar w:fldCharType="end"/>
      </w:r>
      <w:r>
        <w:t xml:space="preserve"> – Relatório Específico de Encaminhamentos</w:t>
      </w:r>
      <w:bookmarkEnd w:id="79"/>
    </w:p>
    <w:p w:rsidR="004F41B8" w:rsidRDefault="004F41B8">
      <w:pPr>
        <w:spacing w:line="276" w:lineRule="auto"/>
        <w:ind w:firstLine="0"/>
        <w:rPr>
          <w:rFonts w:eastAsiaTheme="majorEastAsia" w:cstheme="majorBidi"/>
          <w:bCs/>
          <w:caps/>
          <w:sz w:val="28"/>
          <w:szCs w:val="26"/>
        </w:rPr>
      </w:pPr>
    </w:p>
    <w:p w:rsidR="004F41B8" w:rsidRDefault="006408FF">
      <w:pPr>
        <w:pStyle w:val="Ttulo2"/>
      </w:pPr>
      <w:r>
        <w:br w:type="page"/>
      </w:r>
    </w:p>
    <w:p w:rsidR="00E52C61" w:rsidRDefault="006408FF">
      <w:pPr>
        <w:pStyle w:val="Ttulo2"/>
        <w:pPrChange w:id="80" w:author="Outro Autor" w:date="2016-11-29T12:12:00Z">
          <w:pPr>
            <w:ind w:left="720" w:hanging="360"/>
          </w:pPr>
        </w:pPrChange>
      </w:pPr>
      <w:r>
        <w:lastRenderedPageBreak/>
        <w:t>Ajuda</w:t>
      </w:r>
    </w:p>
    <w:p w:rsidR="004F41B8" w:rsidRDefault="006408FF">
      <w:pPr>
        <w:rPr>
          <w:b/>
        </w:rPr>
      </w:pPr>
      <w:r>
        <w:t>A Tela de Ajuda contém informações muito básicas sobre o sistema</w:t>
      </w:r>
      <w:r>
        <w:rPr>
          <w:b/>
        </w:rPr>
        <w:t xml:space="preserve">: </w:t>
      </w:r>
      <w:r>
        <w:t>Nome do Sistema; Nome De Seus Desenvolvedores; Orientador do Projeto; Docente da Graduação; Licença.</w:t>
      </w:r>
    </w:p>
    <w:p w:rsidR="004F41B8" w:rsidRDefault="006408FF">
      <w:pPr>
        <w:keepNext/>
        <w:ind w:firstLine="0"/>
      </w:pPr>
      <w:r>
        <w:rPr>
          <w:noProof/>
          <w:lang w:eastAsia="pt-BR"/>
        </w:rPr>
        <w:drawing>
          <wp:inline distT="0" distB="0" distL="0" distR="0">
            <wp:extent cx="5476875" cy="6667500"/>
            <wp:effectExtent l="0" t="0" r="0" b="0"/>
            <wp:docPr id="3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pic:cNvPicPr>
                      <a:picLocks noChangeAspect="1" noChangeArrowheads="1"/>
                    </pic:cNvPicPr>
                  </pic:nvPicPr>
                  <pic:blipFill>
                    <a:blip r:embed="rId35"/>
                    <a:srcRect l="9219" t="669" r="8715" b="5580"/>
                    <a:stretch>
                      <a:fillRect/>
                    </a:stretch>
                  </pic:blipFill>
                  <pic:spPr bwMode="auto">
                    <a:xfrm>
                      <a:off x="0" y="0"/>
                      <a:ext cx="5476875" cy="6667500"/>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81" w:name="_Toc470203442"/>
      <w:r>
        <w:t xml:space="preserve">Figura </w:t>
      </w:r>
      <w:r w:rsidR="00AC199B">
        <w:fldChar w:fldCharType="begin"/>
      </w:r>
      <w:r>
        <w:instrText>SEQ Figura \* ARABIC</w:instrText>
      </w:r>
      <w:r w:rsidR="00AC199B">
        <w:fldChar w:fldCharType="separate"/>
      </w:r>
      <w:r w:rsidR="00E75998">
        <w:rPr>
          <w:noProof/>
        </w:rPr>
        <w:t>25</w:t>
      </w:r>
      <w:r w:rsidR="00AC199B">
        <w:fldChar w:fldCharType="end"/>
      </w:r>
      <w:r>
        <w:t xml:space="preserve"> – Tela de Ajuda</w:t>
      </w:r>
      <w:bookmarkEnd w:id="81"/>
    </w:p>
    <w:p w:rsidR="004F41B8" w:rsidRDefault="006408FF">
      <w:pPr>
        <w:pStyle w:val="Ttulo2"/>
      </w:pPr>
      <w:r>
        <w:br w:type="page"/>
      </w:r>
    </w:p>
    <w:p w:rsidR="00E52C61" w:rsidRDefault="006408FF">
      <w:pPr>
        <w:pStyle w:val="Ttulo2"/>
        <w:pPrChange w:id="82" w:author="Outro Autor" w:date="2016-11-29T12:12:00Z">
          <w:pPr>
            <w:ind w:left="720" w:hanging="360"/>
          </w:pPr>
        </w:pPrChange>
      </w:pPr>
      <w:r>
        <w:lastRenderedPageBreak/>
        <w:t>Opções</w:t>
      </w:r>
    </w:p>
    <w:p w:rsidR="004F41B8" w:rsidRDefault="006408FF">
      <w:pPr>
        <w:jc w:val="both"/>
        <w:rPr>
          <w:rFonts w:cs="Arial"/>
          <w:szCs w:val="24"/>
        </w:rPr>
      </w:pPr>
      <w:r>
        <w:rPr>
          <w:rFonts w:cs="Arial"/>
          <w:szCs w:val="24"/>
        </w:rPr>
        <w:t>Exibirá uma janela para a confirmação para o fechamento do sistema.</w:t>
      </w:r>
    </w:p>
    <w:p w:rsidR="004F41B8" w:rsidRDefault="006408FF">
      <w:pPr>
        <w:keepNext/>
        <w:ind w:firstLine="0"/>
      </w:pPr>
      <w:r>
        <w:rPr>
          <w:noProof/>
          <w:lang w:eastAsia="pt-BR"/>
        </w:rPr>
        <w:drawing>
          <wp:inline distT="0" distB="0" distL="0" distR="0">
            <wp:extent cx="3038475" cy="1504950"/>
            <wp:effectExtent l="0" t="0" r="0" b="0"/>
            <wp:docPr id="3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pic:cNvPicPr>
                      <a:picLocks noChangeAspect="1" noChangeArrowheads="1"/>
                    </pic:cNvPicPr>
                  </pic:nvPicPr>
                  <pic:blipFill>
                    <a:blip r:embed="rId36"/>
                    <a:srcRect l="40481" t="37942" r="40506" b="43877"/>
                    <a:stretch>
                      <a:fillRect/>
                    </a:stretch>
                  </pic:blipFill>
                  <pic:spPr bwMode="auto">
                    <a:xfrm>
                      <a:off x="0" y="0"/>
                      <a:ext cx="3038475" cy="1504950"/>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83" w:name="_Toc470203443"/>
      <w:r>
        <w:t xml:space="preserve">Figura </w:t>
      </w:r>
      <w:r w:rsidR="00AC199B">
        <w:fldChar w:fldCharType="begin"/>
      </w:r>
      <w:r>
        <w:instrText>SEQ Figura \* ARABIC</w:instrText>
      </w:r>
      <w:r w:rsidR="00AC199B">
        <w:fldChar w:fldCharType="separate"/>
      </w:r>
      <w:r w:rsidR="00E75998">
        <w:rPr>
          <w:noProof/>
        </w:rPr>
        <w:t>26</w:t>
      </w:r>
      <w:r w:rsidR="00AC199B">
        <w:fldChar w:fldCharType="end"/>
      </w:r>
      <w:r>
        <w:t xml:space="preserve"> – Tela de Confirmação para a Saída do Sistema</w:t>
      </w:r>
      <w:bookmarkEnd w:id="83"/>
    </w:p>
    <w:p w:rsidR="004F41B8" w:rsidRDefault="006408FF">
      <w:pPr>
        <w:pStyle w:val="Ttulo2"/>
      </w:pPr>
      <w:r>
        <w:br w:type="page"/>
      </w:r>
    </w:p>
    <w:p w:rsidR="00E52C61" w:rsidRDefault="006408FF">
      <w:pPr>
        <w:pStyle w:val="Ttulo2"/>
        <w:pPrChange w:id="84" w:author="Outro Autor" w:date="2016-11-29T12:12:00Z">
          <w:pPr>
            <w:ind w:left="720" w:hanging="360"/>
          </w:pPr>
        </w:pPrChange>
      </w:pPr>
      <w:r>
        <w:lastRenderedPageBreak/>
        <w:t>Metodologia</w:t>
      </w:r>
    </w:p>
    <w:p w:rsidR="004F41B8" w:rsidRDefault="006408FF" w:rsidP="00B52ADF">
      <w:pPr>
        <w:pStyle w:val="Ttulo3"/>
        <w:rPr>
          <w:sz w:val="28"/>
        </w:rPr>
      </w:pPr>
      <w:bookmarkStart w:id="85" w:name="_Toc470203564"/>
      <w:r>
        <w:t>Desenvolvimento</w:t>
      </w:r>
      <w:bookmarkEnd w:id="85"/>
    </w:p>
    <w:p w:rsidR="004F41B8" w:rsidRDefault="006408FF">
      <w:pPr>
        <w:jc w:val="both"/>
        <w:rPr>
          <w:rFonts w:cs="Arial"/>
          <w:szCs w:val="24"/>
        </w:rPr>
      </w:pPr>
      <w:r>
        <w:rPr>
          <w:rFonts w:cs="Arial"/>
          <w:szCs w:val="24"/>
        </w:rPr>
        <w:t>A seguir serão apresentadas, passo a passo, as atividades para o desenvolvimento do projeto:</w:t>
      </w:r>
    </w:p>
    <w:p w:rsidR="004F41B8" w:rsidRDefault="006408FF" w:rsidP="00B52ADF">
      <w:pPr>
        <w:pStyle w:val="Ttulo3"/>
      </w:pPr>
      <w:bookmarkStart w:id="86" w:name="_Toc470203565"/>
      <w:r>
        <w:t>Levantamento</w:t>
      </w:r>
      <w:bookmarkEnd w:id="86"/>
    </w:p>
    <w:p w:rsidR="004F41B8" w:rsidRDefault="006408FF">
      <w:pPr>
        <w:jc w:val="both"/>
        <w:rPr>
          <w:rFonts w:cs="Arial"/>
          <w:szCs w:val="24"/>
        </w:rPr>
      </w:pPr>
      <w:r>
        <w:rPr>
          <w:rFonts w:cs="Arial"/>
          <w:szCs w:val="24"/>
        </w:rPr>
        <w:t>Foram feitas entrevistas com a Coordenação de Estagio a fim de coletar ao máximo de detalhes possíveis sobre do processo administrativo requerido.</w:t>
      </w:r>
    </w:p>
    <w:p w:rsidR="004F41B8" w:rsidRDefault="006408FF" w:rsidP="00B52ADF">
      <w:pPr>
        <w:pStyle w:val="Ttulo3"/>
      </w:pPr>
      <w:bookmarkStart w:id="87" w:name="_Toc470203566"/>
      <w:r>
        <w:t>Tecnologias Adotadas</w:t>
      </w:r>
      <w:bookmarkEnd w:id="87"/>
    </w:p>
    <w:p w:rsidR="004F41B8" w:rsidRDefault="006408FF">
      <w:pPr>
        <w:jc w:val="both"/>
        <w:rPr>
          <w:rFonts w:cs="Arial"/>
          <w:szCs w:val="24"/>
        </w:rPr>
      </w:pPr>
      <w:r>
        <w:rPr>
          <w:rFonts w:cs="Arial"/>
          <w:szCs w:val="24"/>
        </w:rPr>
        <w:t>Com base nos requisitos, foram definidos a plataforma de trabalho, o ambiente de desenvolvimento, a tecnologia utilizada, e linguagem de programação adotada e o banco de dados que fará o armazenamento das informações.</w:t>
      </w:r>
    </w:p>
    <w:p w:rsidR="004F41B8" w:rsidRDefault="006408FF" w:rsidP="00B52ADF">
      <w:pPr>
        <w:pStyle w:val="Ttulo3"/>
      </w:pPr>
      <w:bookmarkStart w:id="88" w:name="_Toc470203567"/>
      <w:r>
        <w:t>Confecção do sistema</w:t>
      </w:r>
      <w:bookmarkEnd w:id="88"/>
    </w:p>
    <w:p w:rsidR="004F41B8" w:rsidRDefault="006408FF">
      <w:pPr>
        <w:jc w:val="both"/>
        <w:rPr>
          <w:rFonts w:cs="Arial"/>
          <w:szCs w:val="24"/>
        </w:rPr>
      </w:pPr>
      <w:r>
        <w:rPr>
          <w:rFonts w:cs="Arial"/>
          <w:szCs w:val="24"/>
        </w:rPr>
        <w:t>A partir dos requisitos levantados e tecnologias adotadas, deve–se então construir a modelagem do banco de dados, modelagem da interface do sistema.</w:t>
      </w:r>
    </w:p>
    <w:p w:rsidR="004F41B8" w:rsidRDefault="006408FF" w:rsidP="00B52ADF">
      <w:pPr>
        <w:pStyle w:val="Ttulo3"/>
      </w:pPr>
      <w:bookmarkStart w:id="89" w:name="_Toc470203568"/>
      <w:r>
        <w:t>Monografia</w:t>
      </w:r>
      <w:bookmarkEnd w:id="89"/>
    </w:p>
    <w:p w:rsidR="004F41B8" w:rsidRDefault="006408FF">
      <w:pPr>
        <w:jc w:val="both"/>
        <w:rPr>
          <w:rFonts w:cs="Arial"/>
          <w:szCs w:val="24"/>
        </w:rPr>
      </w:pPr>
      <w:r>
        <w:rPr>
          <w:rFonts w:cs="Arial"/>
          <w:szCs w:val="24"/>
        </w:rPr>
        <w:t>Foi realizada ao longo do desenvolvimento do projeto, para que seja apresentada para a banca de professores.</w:t>
      </w:r>
    </w:p>
    <w:p w:rsidR="004F41B8" w:rsidRDefault="006408FF" w:rsidP="00B52ADF">
      <w:pPr>
        <w:pStyle w:val="Ttulo3"/>
      </w:pPr>
      <w:bookmarkStart w:id="90" w:name="_Toc470203569"/>
      <w:r>
        <w:t>Cronograma</w:t>
      </w:r>
      <w:bookmarkEnd w:id="90"/>
    </w:p>
    <w:p w:rsidR="004F41B8" w:rsidRDefault="004F41B8"/>
    <w:p w:rsidR="004F41B8" w:rsidRDefault="006408FF" w:rsidP="00B27477">
      <w:pPr>
        <w:pStyle w:val="Legenda"/>
      </w:pPr>
      <w:bookmarkStart w:id="91" w:name="_Toc470203485"/>
      <w:r w:rsidRPr="00B52ADF">
        <w:t>Tabela</w:t>
      </w:r>
      <w:r w:rsidR="00AC199B">
        <w:fldChar w:fldCharType="begin"/>
      </w:r>
      <w:r>
        <w:instrText>SEQ Tabela \* ARABIC</w:instrText>
      </w:r>
      <w:r w:rsidR="00AC199B">
        <w:fldChar w:fldCharType="separate"/>
      </w:r>
      <w:r w:rsidR="00E75998">
        <w:rPr>
          <w:noProof/>
        </w:rPr>
        <w:t>1</w:t>
      </w:r>
      <w:r w:rsidR="00AC199B">
        <w:fldChar w:fldCharType="end"/>
      </w:r>
      <w:r>
        <w:t xml:space="preserve"> - Cronograma de Construção do Projeto</w:t>
      </w:r>
      <w:bookmarkEnd w:id="91"/>
    </w:p>
    <w:tbl>
      <w:tblPr>
        <w:tblW w:w="8867" w:type="dxa"/>
        <w:tblInd w:w="189"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left w:w="55" w:type="dxa"/>
          <w:right w:w="70" w:type="dxa"/>
        </w:tblCellMar>
        <w:tblLook w:val="04A0" w:firstRow="1" w:lastRow="0" w:firstColumn="1" w:lastColumn="0" w:noHBand="0" w:noVBand="1"/>
      </w:tblPr>
      <w:tblGrid>
        <w:gridCol w:w="1808"/>
        <w:gridCol w:w="883"/>
        <w:gridCol w:w="883"/>
        <w:gridCol w:w="883"/>
        <w:gridCol w:w="883"/>
        <w:gridCol w:w="883"/>
        <w:gridCol w:w="883"/>
        <w:gridCol w:w="883"/>
        <w:gridCol w:w="883"/>
      </w:tblGrid>
      <w:tr w:rsidR="004F41B8">
        <w:trPr>
          <w:trHeight w:val="334"/>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ind w:firstLine="0"/>
              <w:jc w:val="center"/>
              <w:rPr>
                <w:rFonts w:eastAsia="Times New Roman" w:cs="Arial"/>
                <w:b/>
                <w:bCs/>
                <w:color w:val="000000"/>
                <w:szCs w:val="24"/>
                <w:lang w:eastAsia="pt-BR"/>
              </w:rPr>
            </w:pPr>
            <w:r>
              <w:rPr>
                <w:rFonts w:eastAsia="Times New Roman" w:cs="Arial"/>
                <w:b/>
                <w:bCs/>
                <w:color w:val="000000"/>
                <w:szCs w:val="24"/>
                <w:lang w:eastAsia="pt-BR"/>
              </w:rPr>
              <w:t>ATIVIDADES</w:t>
            </w:r>
          </w:p>
        </w:tc>
        <w:tc>
          <w:tcPr>
            <w:tcW w:w="6799" w:type="dxa"/>
            <w:gridSpan w:val="8"/>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jc w:val="center"/>
              <w:rPr>
                <w:rFonts w:eastAsia="Times New Roman" w:cs="Arial"/>
                <w:b/>
                <w:bCs/>
                <w:color w:val="000000"/>
                <w:szCs w:val="24"/>
                <w:lang w:eastAsia="pt-BR"/>
              </w:rPr>
            </w:pPr>
            <w:r>
              <w:rPr>
                <w:rFonts w:eastAsia="Times New Roman" w:cs="Arial"/>
                <w:b/>
                <w:bCs/>
                <w:color w:val="000000"/>
                <w:szCs w:val="24"/>
                <w:lang w:eastAsia="pt-BR"/>
              </w:rPr>
              <w:t>TCC</w:t>
            </w:r>
          </w:p>
        </w:tc>
      </w:tr>
      <w:tr w:rsidR="004F41B8">
        <w:trPr>
          <w:trHeight w:val="472"/>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617"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ABR</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MAI</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JUN</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JUL</w:t>
            </w:r>
          </w:p>
        </w:tc>
        <w:tc>
          <w:tcPr>
            <w:tcW w:w="883"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AGO</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SET</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OUT</w:t>
            </w:r>
          </w:p>
        </w:tc>
        <w:tc>
          <w:tcPr>
            <w:tcW w:w="889"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ind w:firstLine="0"/>
              <w:rPr>
                <w:rFonts w:ascii="Calibri" w:eastAsia="Times New Roman" w:hAnsi="Calibri" w:cs="Calibri"/>
                <w:color w:val="000000"/>
                <w:lang w:eastAsia="pt-BR"/>
              </w:rPr>
            </w:pPr>
            <w:r>
              <w:rPr>
                <w:rFonts w:ascii="Calibri" w:eastAsia="Times New Roman" w:hAnsi="Calibri" w:cs="Calibri"/>
                <w:color w:val="000000"/>
                <w:lang w:eastAsia="pt-BR"/>
              </w:rPr>
              <w:t>NOV</w:t>
            </w:r>
          </w:p>
        </w:tc>
      </w:tr>
      <w:tr w:rsidR="004F41B8">
        <w:trPr>
          <w:trHeight w:val="218"/>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ind w:firstLine="0"/>
            </w:pPr>
            <w:r>
              <w:rPr>
                <w:rFonts w:ascii="Calibri" w:eastAsia="Times New Roman" w:hAnsi="Calibri" w:cs="Calibri"/>
                <w:b/>
                <w:bCs/>
                <w:color w:val="000000"/>
                <w:lang w:eastAsia="pt-BR"/>
              </w:rPr>
              <w:t>LEVANTAMENTO</w:t>
            </w:r>
          </w:p>
        </w:tc>
        <w:tc>
          <w:tcPr>
            <w:tcW w:w="617"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3"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9"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r>
      <w:tr w:rsidR="004F41B8">
        <w:trPr>
          <w:trHeight w:val="352"/>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ind w:firstLine="0"/>
            </w:pPr>
            <w:r>
              <w:rPr>
                <w:rFonts w:ascii="Calibri" w:eastAsia="Times New Roman" w:hAnsi="Calibri" w:cs="Calibri"/>
                <w:b/>
                <w:bCs/>
                <w:color w:val="000000"/>
                <w:lang w:eastAsia="pt-BR"/>
              </w:rPr>
              <w:t>TECNOLOGIAS</w:t>
            </w:r>
          </w:p>
        </w:tc>
        <w:tc>
          <w:tcPr>
            <w:tcW w:w="617"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3"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9"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r>
      <w:tr w:rsidR="004F41B8">
        <w:trPr>
          <w:trHeight w:val="352"/>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ind w:firstLine="0"/>
            </w:pPr>
            <w:r>
              <w:rPr>
                <w:rFonts w:ascii="Calibri" w:eastAsia="Times New Roman" w:hAnsi="Calibri" w:cs="Calibri"/>
                <w:b/>
                <w:bCs/>
                <w:color w:val="000000"/>
                <w:lang w:eastAsia="pt-BR"/>
              </w:rPr>
              <w:t>CONFECÇÃO</w:t>
            </w:r>
          </w:p>
        </w:tc>
        <w:tc>
          <w:tcPr>
            <w:tcW w:w="617"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3"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9"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r>
      <w:tr w:rsidR="004F41B8">
        <w:trPr>
          <w:trHeight w:val="70"/>
        </w:trPr>
        <w:tc>
          <w:tcPr>
            <w:tcW w:w="2067" w:type="dxa"/>
            <w:tcBorders>
              <w:top w:val="single" w:sz="4" w:space="0" w:color="00000A"/>
              <w:left w:val="single" w:sz="4" w:space="0" w:color="00000A"/>
              <w:bottom w:val="single" w:sz="4" w:space="0" w:color="00000A"/>
              <w:right w:val="single" w:sz="4" w:space="0" w:color="00000A"/>
            </w:tcBorders>
            <w:shd w:val="clear" w:color="auto" w:fill="auto"/>
            <w:tcMar>
              <w:left w:w="55" w:type="dxa"/>
            </w:tcMar>
            <w:vAlign w:val="bottom"/>
          </w:tcPr>
          <w:p w:rsidR="004F41B8" w:rsidRDefault="006408FF">
            <w:pPr>
              <w:spacing w:after="0"/>
              <w:ind w:firstLine="0"/>
            </w:pPr>
            <w:r>
              <w:rPr>
                <w:rFonts w:ascii="Calibri" w:eastAsia="Times New Roman" w:hAnsi="Calibri" w:cs="Calibri"/>
                <w:b/>
                <w:bCs/>
                <w:color w:val="000000"/>
                <w:lang w:eastAsia="pt-BR"/>
              </w:rPr>
              <w:t>MONOGRAFIA</w:t>
            </w:r>
          </w:p>
        </w:tc>
        <w:tc>
          <w:tcPr>
            <w:tcW w:w="617"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auto" w:fill="auto"/>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3"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2"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c>
          <w:tcPr>
            <w:tcW w:w="889" w:type="dxa"/>
            <w:tcBorders>
              <w:top w:val="single" w:sz="4" w:space="0" w:color="00000A"/>
              <w:left w:val="single" w:sz="4" w:space="0" w:color="00000A"/>
              <w:bottom w:val="single" w:sz="4" w:space="0" w:color="00000A"/>
              <w:right w:val="single" w:sz="4" w:space="0" w:color="00000A"/>
            </w:tcBorders>
            <w:shd w:val="clear" w:color="000000" w:fill="808080"/>
            <w:vAlign w:val="bottom"/>
          </w:tcPr>
          <w:p w:rsidR="004F41B8" w:rsidRDefault="006408FF">
            <w:pPr>
              <w:keepNext/>
              <w:spacing w:after="0"/>
              <w:rPr>
                <w:rFonts w:ascii="Calibri" w:eastAsia="Times New Roman" w:hAnsi="Calibri" w:cs="Calibri"/>
                <w:color w:val="000000"/>
                <w:lang w:eastAsia="pt-BR"/>
              </w:rPr>
            </w:pPr>
            <w:r>
              <w:rPr>
                <w:rFonts w:ascii="Calibri" w:eastAsia="Times New Roman" w:hAnsi="Calibri" w:cs="Calibri"/>
                <w:color w:val="000000"/>
                <w:lang w:eastAsia="pt-BR"/>
              </w:rPr>
              <w:t> </w:t>
            </w:r>
          </w:p>
        </w:tc>
      </w:tr>
    </w:tbl>
    <w:p w:rsidR="004F41B8" w:rsidRDefault="004F41B8">
      <w:pPr>
        <w:pStyle w:val="Legenda"/>
      </w:pPr>
    </w:p>
    <w:p w:rsidR="004F41B8" w:rsidRDefault="006408FF">
      <w:pPr>
        <w:pStyle w:val="Ttulo1"/>
      </w:pPr>
      <w:r>
        <w:br w:type="page"/>
      </w:r>
    </w:p>
    <w:p w:rsidR="004F41B8" w:rsidRDefault="006408FF" w:rsidP="006408FF">
      <w:pPr>
        <w:pStyle w:val="Ttulo1"/>
      </w:pPr>
      <w:bookmarkStart w:id="92" w:name="_Toc470203570"/>
      <w:r>
        <w:lastRenderedPageBreak/>
        <w:t>APENDICE A</w:t>
      </w:r>
      <w:bookmarkEnd w:id="92"/>
    </w:p>
    <w:p w:rsidR="00E52C61" w:rsidRDefault="006408FF">
      <w:pPr>
        <w:pStyle w:val="Ttulo2"/>
        <w:pPrChange w:id="93" w:author="Outro Autor" w:date="2016-11-29T12:12:00Z">
          <w:pPr>
            <w:ind w:left="720" w:hanging="360"/>
          </w:pPr>
        </w:pPrChange>
      </w:pPr>
      <w:r>
        <w:t>CONFECÇÃO E MODELAGEM DE BANCO DE DADOS</w:t>
      </w:r>
    </w:p>
    <w:p w:rsidR="004F41B8" w:rsidRDefault="006408FF" w:rsidP="00B27477">
      <w:pPr>
        <w:pStyle w:val="Ttulo3"/>
      </w:pPr>
      <w:bookmarkStart w:id="94" w:name="_Toc467669046"/>
      <w:bookmarkStart w:id="95" w:name="_Toc467668668"/>
      <w:bookmarkStart w:id="96" w:name="_Toc470203571"/>
      <w:bookmarkEnd w:id="94"/>
      <w:bookmarkEnd w:id="95"/>
      <w:r>
        <w:t>Tabela Usuários</w:t>
      </w:r>
      <w:bookmarkEnd w:id="96"/>
    </w:p>
    <w:p w:rsidR="004F41B8" w:rsidRDefault="006408FF">
      <w:pPr>
        <w:jc w:val="both"/>
        <w:rPr>
          <w:rFonts w:cs="Arial"/>
          <w:szCs w:val="24"/>
        </w:rPr>
      </w:pPr>
      <w:r>
        <w:rPr>
          <w:rFonts w:cs="Arial"/>
          <w:szCs w:val="24"/>
        </w:rPr>
        <w:t xml:space="preserve">Na tabela usuários, o campo cad_usuarios_faimi   armazenará os dados referentes ao perfil de usuário, quais permissões cada usuário terá com o sistema, tendo o campo id_user a finalidade ser a chave primária da tabela, o campo data_registro_usuario tem seu tipo como timestamp default current_timestamp mostrar a data e a hora atual da bios do pc, campo usuário finalidade guardar o nome do usuário, campo telefone guardar algum contato do usuário, campo </w:t>
      </w:r>
      <w:r w:rsidR="00D231E6">
        <w:rPr>
          <w:rFonts w:cs="Arial"/>
          <w:szCs w:val="24"/>
        </w:rPr>
        <w:t>e-mail</w:t>
      </w:r>
      <w:r>
        <w:rPr>
          <w:rFonts w:cs="Arial"/>
          <w:szCs w:val="24"/>
        </w:rPr>
        <w:t xml:space="preserve"> tem por finalidade guarda um contato digital do usuário. Os três campos mais importantes dessa tabela, login tem por finalidade guarda um codinome para o usuário, tendo um objeto referente a ele, senha guarda uma senha para ter acesso ao sistema, tendo também um objeto referente a ele, e perfil registrar qual restrição ou não que o usuário tem no sistema, tendo a condição de comparar qual perfil esse usuário foi cadastrado.</w:t>
      </w:r>
    </w:p>
    <w:p w:rsidR="004F41B8" w:rsidRDefault="004F41B8">
      <w:pPr>
        <w:spacing w:line="276" w:lineRule="auto"/>
        <w:ind w:firstLine="0"/>
        <w:rPr>
          <w:rFonts w:eastAsiaTheme="majorEastAsia" w:cstheme="majorBidi"/>
          <w:bCs/>
        </w:rPr>
      </w:pPr>
    </w:p>
    <w:p w:rsidR="004F41B8" w:rsidRDefault="006408FF" w:rsidP="00B27477">
      <w:pPr>
        <w:pStyle w:val="Ttulo3"/>
      </w:pPr>
      <w:bookmarkStart w:id="97" w:name="_Toc470203572"/>
      <w:r>
        <w:t>Tabela Empresas</w:t>
      </w:r>
      <w:bookmarkEnd w:id="97"/>
    </w:p>
    <w:p w:rsidR="004F41B8" w:rsidRDefault="006408FF">
      <w:pPr>
        <w:jc w:val="both"/>
        <w:rPr>
          <w:rFonts w:cs="Arial"/>
          <w:szCs w:val="24"/>
        </w:rPr>
      </w:pPr>
      <w:r>
        <w:rPr>
          <w:rFonts w:cs="Arial"/>
          <w:szCs w:val="24"/>
        </w:rPr>
        <w:t>Na tabela empresas, cad_emp_faimi armazena os dados referentes as empresas que tem vagas disponíveis no mercado trabalho, campo id_user_emp a função de   chave primária da tabela, data_registro_emp esse campo tem seu tipo como timestamp default current_timestamp mostrar a data e a hora atual da bios do pc, tipo_pessoa escolhe se pessoa física ou pessoa jurídica, nome_fantasia sendo o nome da empresa, razão_social o nome da razão social da empresa, cnpj  guarda o número do cnpj se for pessoa jurídica ou o número do cp</w:t>
      </w:r>
      <w:r w:rsidR="00D231E6">
        <w:rPr>
          <w:rFonts w:cs="Arial"/>
          <w:szCs w:val="24"/>
        </w:rPr>
        <w:t>f se for pessoa física, inscrica</w:t>
      </w:r>
      <w:r>
        <w:rPr>
          <w:rFonts w:cs="Arial"/>
          <w:szCs w:val="24"/>
        </w:rPr>
        <w:t>o_estadual guarda o número da inscrição estadual se for pessoa jurídica ou o número do rg se for pessoa física, endereço guarda o tipo de logradouro da empresa, o bairro para a sua localização, cidade guarda a cidade onde está localizada a empresa, estado guarda estado para saber qual a região essa empresa está localizada, cep uma busca pelo o endereço da empresa com precisão, e seus telefones para ter um contato sem ser presencial, telefone_01 comercial, telefone_02 residencial, celular_03 smartphones ou similares, fax_04 contato via correspondência digital, email guardar correspondência digital, site guardar o endereço virtual da empresa, guardar o tipo de contato se é presencial, virtual ou telefone, ponto_de_referencia  guardar alguma referência de localização da empresa.</w:t>
      </w:r>
    </w:p>
    <w:p w:rsidR="004F41B8" w:rsidRDefault="004F41B8">
      <w:pPr>
        <w:spacing w:line="276" w:lineRule="auto"/>
        <w:ind w:firstLine="0"/>
        <w:rPr>
          <w:rFonts w:eastAsiaTheme="majorEastAsia" w:cstheme="majorBidi"/>
          <w:bCs/>
        </w:rPr>
      </w:pPr>
    </w:p>
    <w:p w:rsidR="004F41B8" w:rsidRDefault="006408FF" w:rsidP="00B27477">
      <w:pPr>
        <w:pStyle w:val="Ttulo3"/>
      </w:pPr>
      <w:bookmarkStart w:id="98" w:name="_Toc470203573"/>
      <w:r>
        <w:t>Tabela Vagas</w:t>
      </w:r>
      <w:bookmarkEnd w:id="98"/>
    </w:p>
    <w:p w:rsidR="004F41B8" w:rsidRDefault="006408FF">
      <w:pPr>
        <w:jc w:val="both"/>
        <w:rPr>
          <w:rFonts w:cs="Arial"/>
          <w:szCs w:val="24"/>
        </w:rPr>
      </w:pPr>
      <w:r>
        <w:rPr>
          <w:rFonts w:cs="Arial"/>
          <w:szCs w:val="24"/>
        </w:rPr>
        <w:t xml:space="preserve">Na tabela vagas cad_vaga_faimi, será armazenado os dados referentes as vagas contendo o id_user_vaga tem por finalidade ser a chave primária da tabela, data_registro_vaga esse campo tem seu tipo como timestamp default current_timestamp mostrar a data e a hora atual da bios do pc, vaga guarda o nome da vaga, desc_vaga guarda breve descrição da vaga, conhecimento guarda algumas informações importantes sobre a vaga, tipo_vaga guarda informações sobre qual parâmetro aquela vaga se encaixa se é estágio remunerado ou sem remuneração e etc, cidade_estagio guardar a cidade onde o candidato estagiará, remuneração  </w:t>
      </w:r>
      <w:r>
        <w:rPr>
          <w:rFonts w:cs="Arial"/>
          <w:szCs w:val="24"/>
        </w:rPr>
        <w:lastRenderedPageBreak/>
        <w:t xml:space="preserve">guardar a remuneração referente aquela vaga, hora_trab tem por finalidade guarda qual a carga horaria de trabalho, esc_emp guarda o tipo de estabelecimento se é escritório ou empresa, enc_curriculum guarda como o </w:t>
      </w:r>
      <w:r w:rsidR="00D231E6">
        <w:rPr>
          <w:rFonts w:cs="Arial"/>
          <w:szCs w:val="24"/>
        </w:rPr>
        <w:t>currículo</w:t>
      </w:r>
      <w:r>
        <w:rPr>
          <w:rFonts w:cs="Arial"/>
          <w:szCs w:val="24"/>
        </w:rPr>
        <w:t xml:space="preserve"> do candidato chegou naquela determinada empresa via </w:t>
      </w:r>
      <w:r w:rsidR="00D231E6">
        <w:rPr>
          <w:rFonts w:cs="Arial"/>
          <w:szCs w:val="24"/>
        </w:rPr>
        <w:t>e-mail</w:t>
      </w:r>
      <w:r>
        <w:rPr>
          <w:rFonts w:cs="Arial"/>
          <w:szCs w:val="24"/>
        </w:rPr>
        <w:t xml:space="preserve">, pessoalmente, via fax ou etc, id_user_emp este campo é uma chave estrangeira da tabela empresas traz informações dessa empresa, na qual possuía informação de qual vaga disponível </w:t>
      </w:r>
    </w:p>
    <w:p w:rsidR="004F41B8" w:rsidRDefault="004F41B8">
      <w:pPr>
        <w:spacing w:line="276" w:lineRule="auto"/>
        <w:ind w:firstLine="0"/>
        <w:rPr>
          <w:rFonts w:eastAsiaTheme="majorEastAsia" w:cstheme="majorBidi"/>
          <w:bCs/>
        </w:rPr>
      </w:pPr>
    </w:p>
    <w:p w:rsidR="004F41B8" w:rsidRDefault="006408FF" w:rsidP="00B27477">
      <w:pPr>
        <w:pStyle w:val="Ttulo3"/>
      </w:pPr>
      <w:bookmarkStart w:id="99" w:name="_Toc470203574"/>
      <w:r>
        <w:t>Tabela Alunos</w:t>
      </w:r>
      <w:bookmarkEnd w:id="99"/>
    </w:p>
    <w:p w:rsidR="004F41B8" w:rsidRDefault="006408FF">
      <w:pPr>
        <w:jc w:val="both"/>
        <w:rPr>
          <w:rFonts w:cs="Arial"/>
          <w:szCs w:val="24"/>
        </w:rPr>
      </w:pPr>
      <w:r>
        <w:rPr>
          <w:rFonts w:cs="Arial"/>
          <w:szCs w:val="24"/>
        </w:rPr>
        <w:t xml:space="preserve">Na tabela cad_aluno_faimi ALUNOS </w:t>
      </w:r>
      <w:r w:rsidR="00466027">
        <w:rPr>
          <w:rFonts w:cs="Arial"/>
          <w:szCs w:val="24"/>
        </w:rPr>
        <w:t>serão</w:t>
      </w:r>
      <w:r>
        <w:rPr>
          <w:rFonts w:cs="Arial"/>
          <w:szCs w:val="24"/>
        </w:rPr>
        <w:t xml:space="preserve"> armazenados os dados referentes aos alunos contendo o id_user_aluno é a chave primária da tabela, data_registro_aluno esse campo tem seu tipo como timestamp default current_timestamp mostrar a data e a hora atual da bios do pc, nome_aluno guarda o nome do aluno, ra_aluno  guarda o número do registro do aluno, sexo guarda o tipo de sexo, curso guarda qual curso o aluno ele está cursando, semestre guarda qual semestre o aluno está, periodo guarda qual o período o aluno está estudando.</w:t>
      </w:r>
    </w:p>
    <w:p w:rsidR="004F41B8" w:rsidRDefault="004F41B8">
      <w:pPr>
        <w:spacing w:line="276" w:lineRule="auto"/>
        <w:ind w:firstLine="0"/>
        <w:rPr>
          <w:rFonts w:eastAsiaTheme="majorEastAsia" w:cstheme="majorBidi"/>
          <w:bCs/>
        </w:rPr>
      </w:pPr>
    </w:p>
    <w:p w:rsidR="004F41B8" w:rsidRDefault="006408FF" w:rsidP="00B27477">
      <w:pPr>
        <w:pStyle w:val="Ttulo3"/>
      </w:pPr>
      <w:bookmarkStart w:id="100" w:name="_Toc470203575"/>
      <w:r>
        <w:t>Tabela Encaminhamento</w:t>
      </w:r>
      <w:bookmarkEnd w:id="100"/>
    </w:p>
    <w:p w:rsidR="004F41B8" w:rsidRDefault="006408FF">
      <w:pPr>
        <w:jc w:val="both"/>
        <w:rPr>
          <w:rFonts w:cs="Arial"/>
          <w:szCs w:val="24"/>
        </w:rPr>
      </w:pPr>
      <w:r>
        <w:rPr>
          <w:rFonts w:cs="Arial"/>
          <w:szCs w:val="24"/>
        </w:rPr>
        <w:t xml:space="preserve">Na tabela cad_encaminhamento_faimi ENCAMINHAMENTOS é a tabela mais importante do sistema e restrita para um tipo de perfil específico dentro do sistema, por ter a </w:t>
      </w:r>
      <w:r w:rsidR="00466027">
        <w:rPr>
          <w:rFonts w:cs="Arial"/>
          <w:szCs w:val="24"/>
        </w:rPr>
        <w:t>junção</w:t>
      </w:r>
      <w:r>
        <w:rPr>
          <w:rFonts w:cs="Arial"/>
          <w:szCs w:val="24"/>
        </w:rPr>
        <w:t xml:space="preserve"> de ter as chaves estrangeiras contendo informações importantes das três tabelas EMPRESAS, VAGAS e ALUNOS, e de ter uma visão geral sobre a geração de relatórios que o sistema irá dispor ao usuário e pelas informações específica sobre cada estágio se teve começo, meio e fim ou não, informações tirada das empresas contratante contendo o id_user_encaminhamento chave primária da tabela, data_registro_ encaminhamento esse campo tem seu tipo como timestamp default current_timestamp mostrar a data e a hora atual da bios do pc, contratado  guarda qual a situação do candidato referente ao contrato de trabalho, data_inicio e data_final guarda as datas início e final do candidato ao exercer a função naquele estágio, conceito guarda algum feedback sobre a permanência daquele candidato exercendo aquela vaga em alguma determinada empresa ou sobre o estágio em si, id_user_aluno e Id_user_vaga tem por finalidade guardar e trazer informações específicas de suas respectivas tabelas dando assim o preenchimento deste formulário.</w:t>
      </w:r>
    </w:p>
    <w:p w:rsidR="004F41B8" w:rsidRDefault="006408FF">
      <w:pPr>
        <w:ind w:firstLine="0"/>
      </w:pPr>
      <w:r>
        <w:br w:type="page"/>
      </w:r>
    </w:p>
    <w:p w:rsidR="004F41B8" w:rsidRDefault="006408FF" w:rsidP="006408FF">
      <w:pPr>
        <w:pStyle w:val="Ttulo1"/>
      </w:pPr>
      <w:bookmarkStart w:id="101" w:name="_Toc470203576"/>
      <w:r>
        <w:lastRenderedPageBreak/>
        <w:t>APENDICE B</w:t>
      </w:r>
      <w:bookmarkEnd w:id="101"/>
    </w:p>
    <w:p w:rsidR="004F41B8" w:rsidRDefault="006408FF" w:rsidP="006408FF">
      <w:pPr>
        <w:pStyle w:val="Ttulo2"/>
      </w:pPr>
      <w:bookmarkStart w:id="102" w:name="_Toc470203577"/>
      <w:r>
        <w:t>DIAGRAMAS</w:t>
      </w:r>
      <w:bookmarkEnd w:id="102"/>
    </w:p>
    <w:p w:rsidR="004F41B8" w:rsidRDefault="006408FF" w:rsidP="00B27477">
      <w:pPr>
        <w:pStyle w:val="Ttulo3"/>
      </w:pPr>
      <w:bookmarkStart w:id="103" w:name="_Toc470203578"/>
      <w:r>
        <w:t>Diagrama de Casos de Uso</w:t>
      </w:r>
      <w:bookmarkEnd w:id="103"/>
    </w:p>
    <w:p w:rsidR="004F41B8" w:rsidRDefault="006408FF">
      <w:pPr>
        <w:keepNext/>
        <w:ind w:firstLine="0"/>
      </w:pPr>
      <w:r>
        <w:rPr>
          <w:noProof/>
          <w:lang w:eastAsia="pt-BR"/>
        </w:rPr>
        <w:drawing>
          <wp:inline distT="0" distB="0" distL="0" distR="0">
            <wp:extent cx="5486400" cy="6838950"/>
            <wp:effectExtent l="0" t="0" r="0" b="0"/>
            <wp:docPr id="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pic:cNvPicPr>
                      <a:picLocks noChangeAspect="1" noChangeArrowheads="1"/>
                    </pic:cNvPicPr>
                  </pic:nvPicPr>
                  <pic:blipFill>
                    <a:blip r:embed="rId37"/>
                    <a:srcRect l="29588" t="4409" r="29422" b="5580"/>
                    <a:stretch>
                      <a:fillRect/>
                    </a:stretch>
                  </pic:blipFill>
                  <pic:spPr bwMode="auto">
                    <a:xfrm>
                      <a:off x="0" y="0"/>
                      <a:ext cx="5486400" cy="6838950"/>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104" w:name="_Toc470203444"/>
      <w:r>
        <w:t xml:space="preserve">Figura </w:t>
      </w:r>
      <w:r w:rsidR="00AC199B">
        <w:fldChar w:fldCharType="begin"/>
      </w:r>
      <w:r>
        <w:instrText>SEQ Figura \* ARABIC</w:instrText>
      </w:r>
      <w:r w:rsidR="00AC199B">
        <w:fldChar w:fldCharType="separate"/>
      </w:r>
      <w:r w:rsidR="00E75998">
        <w:rPr>
          <w:noProof/>
        </w:rPr>
        <w:t>27</w:t>
      </w:r>
      <w:r w:rsidR="00AC199B">
        <w:fldChar w:fldCharType="end"/>
      </w:r>
      <w:r>
        <w:t xml:space="preserve"> – Tela Diagrama de Caso de Uso do Usuário</w:t>
      </w:r>
      <w:bookmarkEnd w:id="104"/>
    </w:p>
    <w:p w:rsidR="00B27477" w:rsidRDefault="00B27477">
      <w:pPr>
        <w:suppressAutoHyphens w:val="0"/>
        <w:spacing w:after="0" w:line="276" w:lineRule="auto"/>
        <w:ind w:firstLine="0"/>
        <w:outlineLvl w:val="9"/>
        <w:rPr>
          <w:rFonts w:eastAsiaTheme="majorEastAsia" w:cstheme="majorBidi"/>
          <w:bCs/>
          <w:szCs w:val="28"/>
        </w:rPr>
      </w:pPr>
      <w:r>
        <w:br w:type="page"/>
      </w:r>
    </w:p>
    <w:p w:rsidR="004F41B8" w:rsidRDefault="006408FF" w:rsidP="00B27477">
      <w:pPr>
        <w:pStyle w:val="Ttulo3"/>
      </w:pPr>
      <w:bookmarkStart w:id="105" w:name="_Toc470203579"/>
      <w:r>
        <w:lastRenderedPageBreak/>
        <w:t>Diagrama de Banco de Dados</w:t>
      </w:r>
      <w:bookmarkEnd w:id="105"/>
    </w:p>
    <w:p w:rsidR="004F41B8" w:rsidRDefault="006408FF">
      <w:pPr>
        <w:keepNext/>
        <w:ind w:firstLine="0"/>
      </w:pPr>
      <w:r>
        <w:rPr>
          <w:noProof/>
          <w:lang w:eastAsia="pt-BR"/>
        </w:rPr>
        <w:drawing>
          <wp:inline distT="0" distB="0" distL="0" distR="0">
            <wp:extent cx="5457825" cy="7610475"/>
            <wp:effectExtent l="0" t="0" r="0" b="0"/>
            <wp:docPr id="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pic:cNvPicPr>
                      <a:picLocks noChangeAspect="1" noChangeArrowheads="1"/>
                    </pic:cNvPicPr>
                  </pic:nvPicPr>
                  <pic:blipFill>
                    <a:blip r:embed="rId38"/>
                    <a:srcRect l="26745" t="9578" r="27082" b="5312"/>
                    <a:stretch>
                      <a:fillRect/>
                    </a:stretch>
                  </pic:blipFill>
                  <pic:spPr bwMode="auto">
                    <a:xfrm>
                      <a:off x="0" y="0"/>
                      <a:ext cx="5457825" cy="7610475"/>
                    </a:xfrm>
                    <a:prstGeom prst="rect">
                      <a:avLst/>
                    </a:prstGeom>
                    <a:noFill/>
                    <a:ln w="9525">
                      <a:noFill/>
                      <a:miter lim="800000"/>
                      <a:headEnd/>
                      <a:tailEnd/>
                    </a:ln>
                  </pic:spPr>
                </pic:pic>
              </a:graphicData>
            </a:graphic>
          </wp:inline>
        </w:drawing>
      </w:r>
    </w:p>
    <w:p w:rsidR="004F41B8" w:rsidRDefault="006408FF">
      <w:pPr>
        <w:pStyle w:val="Legenda"/>
        <w:rPr>
          <w:rFonts w:cs="Arial"/>
          <w:i/>
        </w:rPr>
      </w:pPr>
      <w:bookmarkStart w:id="106" w:name="_Toc470203445"/>
      <w:r>
        <w:t xml:space="preserve">Figura </w:t>
      </w:r>
      <w:r w:rsidR="00AC199B">
        <w:fldChar w:fldCharType="begin"/>
      </w:r>
      <w:r>
        <w:instrText>SEQ Figura \* ARABIC</w:instrText>
      </w:r>
      <w:r w:rsidR="00AC199B">
        <w:fldChar w:fldCharType="separate"/>
      </w:r>
      <w:r w:rsidR="00E75998">
        <w:rPr>
          <w:noProof/>
        </w:rPr>
        <w:t>28</w:t>
      </w:r>
      <w:r w:rsidR="00AC199B">
        <w:fldChar w:fldCharType="end"/>
      </w:r>
      <w:r>
        <w:t xml:space="preserve"> – Tela Tabelas do Banco de Dados</w:t>
      </w:r>
      <w:bookmarkEnd w:id="106"/>
    </w:p>
    <w:p w:rsidR="006408FF" w:rsidRDefault="006408FF">
      <w:pPr>
        <w:suppressAutoHyphens w:val="0"/>
        <w:spacing w:after="0" w:line="276" w:lineRule="auto"/>
        <w:ind w:firstLine="0"/>
        <w:outlineLvl w:val="9"/>
        <w:rPr>
          <w:rFonts w:eastAsia="Times New Roman" w:cs="Times New Roman"/>
          <w:b/>
          <w:bCs/>
          <w:caps/>
          <w:sz w:val="28"/>
          <w:szCs w:val="32"/>
        </w:rPr>
      </w:pPr>
      <w:r>
        <w:br w:type="page"/>
      </w:r>
    </w:p>
    <w:p w:rsidR="004F41B8" w:rsidRDefault="006408FF" w:rsidP="006408FF">
      <w:pPr>
        <w:pStyle w:val="Ttulo1"/>
      </w:pPr>
      <w:bookmarkStart w:id="107" w:name="_Toc470203580"/>
      <w:r>
        <w:lastRenderedPageBreak/>
        <w:t>APENDICE c</w:t>
      </w:r>
      <w:bookmarkEnd w:id="107"/>
    </w:p>
    <w:p w:rsidR="004F41B8" w:rsidRDefault="006408FF" w:rsidP="006408FF">
      <w:pPr>
        <w:pStyle w:val="Ttulo2"/>
      </w:pPr>
      <w:bookmarkStart w:id="108" w:name="_Toc470203581"/>
      <w:r>
        <w:t>Servidor Linux – Primeiros Passos</w:t>
      </w:r>
      <w:bookmarkEnd w:id="108"/>
    </w:p>
    <w:p w:rsidR="004F41B8" w:rsidRDefault="006408FF" w:rsidP="00B27477">
      <w:pPr>
        <w:pStyle w:val="Ttulo3"/>
      </w:pPr>
      <w:bookmarkStart w:id="109" w:name="_Toc470203582"/>
      <w:r>
        <w:t>Instalação do Servidor Linux</w:t>
      </w:r>
      <w:bookmarkEnd w:id="109"/>
    </w:p>
    <w:p w:rsidR="004F41B8" w:rsidRDefault="004F41B8">
      <w:pPr>
        <w:rPr>
          <w:rFonts w:cs="Arial"/>
          <w:b/>
          <w:szCs w:val="24"/>
        </w:rPr>
      </w:pPr>
    </w:p>
    <w:p w:rsidR="004F41B8" w:rsidRDefault="005F1B44">
      <w:r>
        <w:t xml:space="preserve"> P</w:t>
      </w:r>
      <w:r w:rsidR="006408FF">
        <w:t xml:space="preserve">lanejar a instalação de um servidor em função dos </w:t>
      </w:r>
      <w:r>
        <w:t>serviços, na figura abaixo</w:t>
      </w:r>
      <w:r w:rsidR="006408FF">
        <w:t xml:space="preserve"> um servidor Linux que é responsável pela segurança da rede local (Firewall, Proxy) e também um servidor Linux que roda o Samba (servidor de arquivos) e também o LAMP (servidor WEB dinâmico).</w:t>
      </w:r>
    </w:p>
    <w:p w:rsidR="004F41B8" w:rsidRDefault="006408FF">
      <w:pPr>
        <w:keepNext/>
        <w:ind w:firstLine="0"/>
      </w:pPr>
      <w:r>
        <w:rPr>
          <w:noProof/>
          <w:lang w:eastAsia="pt-BR"/>
        </w:rPr>
        <w:drawing>
          <wp:inline distT="0" distB="0" distL="0" distR="0">
            <wp:extent cx="5514975" cy="3295650"/>
            <wp:effectExtent l="0" t="0" r="0" b="0"/>
            <wp:docPr id="3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pic:cNvPicPr>
                      <a:picLocks noChangeAspect="1" noChangeArrowheads="1"/>
                    </pic:cNvPicPr>
                  </pic:nvPicPr>
                  <pic:blipFill>
                    <a:blip r:embed="rId39"/>
                    <a:stretch>
                      <a:fillRect/>
                    </a:stretch>
                  </pic:blipFill>
                  <pic:spPr bwMode="auto">
                    <a:xfrm>
                      <a:off x="0" y="0"/>
                      <a:ext cx="5514975" cy="3295650"/>
                    </a:xfrm>
                    <a:prstGeom prst="rect">
                      <a:avLst/>
                    </a:prstGeom>
                    <a:noFill/>
                    <a:ln w="9525">
                      <a:noFill/>
                      <a:miter lim="800000"/>
                      <a:headEnd/>
                      <a:tailEnd/>
                    </a:ln>
                  </pic:spPr>
                </pic:pic>
              </a:graphicData>
            </a:graphic>
          </wp:inline>
        </w:drawing>
      </w:r>
    </w:p>
    <w:p w:rsidR="004F41B8" w:rsidRDefault="006408FF">
      <w:pPr>
        <w:pStyle w:val="Legenda"/>
      </w:pPr>
      <w:bookmarkStart w:id="110" w:name="_Toc470203446"/>
      <w:r>
        <w:t xml:space="preserve">Figura </w:t>
      </w:r>
      <w:r w:rsidR="00AC199B">
        <w:fldChar w:fldCharType="begin"/>
      </w:r>
      <w:r>
        <w:instrText>SEQ Figura \* ARABIC</w:instrText>
      </w:r>
      <w:r w:rsidR="00AC199B">
        <w:fldChar w:fldCharType="separate"/>
      </w:r>
      <w:r w:rsidR="00E75998">
        <w:rPr>
          <w:noProof/>
        </w:rPr>
        <w:t>29</w:t>
      </w:r>
      <w:r w:rsidR="00AC199B">
        <w:fldChar w:fldCharType="end"/>
      </w:r>
      <w:r>
        <w:t xml:space="preserve"> – Servidor Linux</w:t>
      </w:r>
      <w:bookmarkEnd w:id="110"/>
    </w:p>
    <w:p w:rsidR="00B27477" w:rsidRPr="00B27477" w:rsidRDefault="00B27477" w:rsidP="00B27477"/>
    <w:p w:rsidR="004F41B8" w:rsidRDefault="006408FF">
      <w:r>
        <w:t>Independente dos serv</w:t>
      </w:r>
      <w:r w:rsidR="005F1B44">
        <w:t>iços a serem instalados,</w:t>
      </w:r>
      <w:r>
        <w:t xml:space="preserve"> planejar o particionamento dos discos de forma a obter o máximo desempenho e segurança.</w:t>
      </w:r>
    </w:p>
    <w:p w:rsidR="004F41B8" w:rsidRDefault="004F41B8"/>
    <w:p w:rsidR="004F41B8" w:rsidRDefault="006408FF">
      <w:r>
        <w:t>Vantagens em planejar o particionamento dos discos:</w:t>
      </w:r>
    </w:p>
    <w:p w:rsidR="004F41B8" w:rsidRDefault="004F41B8"/>
    <w:p w:rsidR="004F41B8" w:rsidRDefault="006408FF">
      <w:r>
        <w:t>Diminuição do tempo de acesso aos dados</w:t>
      </w:r>
    </w:p>
    <w:p w:rsidR="004F41B8" w:rsidRDefault="006408FF">
      <w:r>
        <w:t>Facilita a recuperação de desastres</w:t>
      </w:r>
    </w:p>
    <w:p w:rsidR="004F41B8" w:rsidRDefault="006408FF">
      <w:r>
        <w:t>Minimiza problemas de indisponibilidade por falta de espaço em disco</w:t>
      </w:r>
    </w:p>
    <w:p w:rsidR="004F41B8" w:rsidRDefault="006408FF">
      <w:r>
        <w:t>A tabela abaixo serve como referência para particion</w:t>
      </w:r>
      <w:r w:rsidR="005F1B44">
        <w:t>amento dos discos, porém</w:t>
      </w:r>
      <w:r>
        <w:t xml:space="preserve"> sempre levar em conta a necessidade do cliente e os serviços a serem instalados</w:t>
      </w:r>
    </w:p>
    <w:p w:rsidR="004F41B8" w:rsidRDefault="006408FF">
      <w:pPr>
        <w:keepNext/>
        <w:ind w:firstLine="0"/>
      </w:pPr>
      <w:r>
        <w:rPr>
          <w:noProof/>
          <w:lang w:eastAsia="pt-BR"/>
        </w:rPr>
        <w:lastRenderedPageBreak/>
        <w:drawing>
          <wp:inline distT="0" distB="0" distL="0" distR="0">
            <wp:extent cx="5362575" cy="1514475"/>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40"/>
                    <a:stretch>
                      <a:fillRect/>
                    </a:stretch>
                  </pic:blipFill>
                  <pic:spPr bwMode="auto">
                    <a:xfrm>
                      <a:off x="0" y="0"/>
                      <a:ext cx="5362575" cy="1514475"/>
                    </a:xfrm>
                    <a:prstGeom prst="rect">
                      <a:avLst/>
                    </a:prstGeom>
                    <a:noFill/>
                    <a:ln w="9525">
                      <a:noFill/>
                      <a:miter lim="800000"/>
                      <a:headEnd/>
                      <a:tailEnd/>
                    </a:ln>
                  </pic:spPr>
                </pic:pic>
              </a:graphicData>
            </a:graphic>
          </wp:inline>
        </w:drawing>
      </w:r>
    </w:p>
    <w:p w:rsidR="004F41B8" w:rsidRDefault="006408FF">
      <w:pPr>
        <w:pStyle w:val="Legenda"/>
      </w:pPr>
      <w:bookmarkStart w:id="111" w:name="_Toc470203447"/>
      <w:r>
        <w:t xml:space="preserve">Figura </w:t>
      </w:r>
      <w:r w:rsidR="00AC199B">
        <w:fldChar w:fldCharType="begin"/>
      </w:r>
      <w:r>
        <w:instrText>SEQ Figura \* ARABIC</w:instrText>
      </w:r>
      <w:r w:rsidR="00AC199B">
        <w:fldChar w:fldCharType="separate"/>
      </w:r>
      <w:r w:rsidR="00E75998">
        <w:rPr>
          <w:noProof/>
        </w:rPr>
        <w:t>30</w:t>
      </w:r>
      <w:r w:rsidR="00AC199B">
        <w:fldChar w:fldCharType="end"/>
      </w:r>
      <w:r>
        <w:t xml:space="preserve"> – Particionamento dos Discos</w:t>
      </w:r>
      <w:bookmarkEnd w:id="111"/>
    </w:p>
    <w:p w:rsidR="004F41B8" w:rsidRDefault="004F41B8"/>
    <w:p w:rsidR="004F41B8" w:rsidRDefault="005F1B44" w:rsidP="005F1B44">
      <w:pPr>
        <w:ind w:firstLine="0"/>
      </w:pPr>
      <w:r>
        <w:t xml:space="preserve">    A</w:t>
      </w:r>
      <w:r w:rsidR="006408FF">
        <w:t xml:space="preserve">prender a instalar um Servidor Linux, planejando as partições de forma a obter o máximo de </w:t>
      </w:r>
      <w:r w:rsidR="00822E09">
        <w:t>desempenho e segurança. Usar</w:t>
      </w:r>
      <w:r w:rsidR="006408FF">
        <w:t xml:space="preserve"> também o LVM (Logical Volume Manager) que permite redimensionar as partições conforme a nec</w:t>
      </w:r>
      <w:r w:rsidR="00822E09">
        <w:t>essidade. U</w:t>
      </w:r>
      <w:r w:rsidR="006408FF">
        <w:t>tilizar a distribuição Debian. Você pode obter a ISO do Debian no site do Debian: (iso netinstall para PC de 64 bits).</w:t>
      </w:r>
    </w:p>
    <w:p w:rsidR="004F41B8" w:rsidRDefault="006408FF">
      <w:r>
        <w:t>Caso seu computador não ofereça suporte a virtualização de 64 bits, escolha a opção de 32 bits.</w:t>
      </w:r>
    </w:p>
    <w:p w:rsidR="004F41B8" w:rsidRDefault="00822E09" w:rsidP="00822E09">
      <w:pPr>
        <w:ind w:firstLine="0"/>
      </w:pPr>
      <w:r>
        <w:t xml:space="preserve">           C</w:t>
      </w:r>
      <w:r w:rsidR="006408FF">
        <w:t xml:space="preserve">onhecer também os principais comandos do Linux e aprender a trabalhar com o editor de textos VI (este editor cai na Certificação Linux </w:t>
      </w:r>
      <w:r w:rsidR="00466027">
        <w:t>LPI)</w:t>
      </w:r>
      <w:r w:rsidR="006408FF">
        <w:t>.</w:t>
      </w:r>
    </w:p>
    <w:p w:rsidR="004F41B8" w:rsidRDefault="00822E09">
      <w:r>
        <w:t xml:space="preserve"> A</w:t>
      </w:r>
      <w:r w:rsidR="006408FF">
        <w:t>prender a configurar a rede no Linux, conforme cenário abaixo:</w:t>
      </w:r>
    </w:p>
    <w:p w:rsidR="004F41B8" w:rsidRDefault="006408FF">
      <w:pPr>
        <w:keepNext/>
        <w:ind w:firstLine="0"/>
      </w:pPr>
      <w:r>
        <w:rPr>
          <w:noProof/>
          <w:lang w:eastAsia="pt-BR"/>
        </w:rPr>
        <w:drawing>
          <wp:inline distT="0" distB="0" distL="0" distR="0">
            <wp:extent cx="5502910" cy="2227580"/>
            <wp:effectExtent l="0" t="0" r="0" b="0"/>
            <wp:docPr id="3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pic:cNvPicPr>
                      <a:picLocks noChangeAspect="1" noChangeArrowheads="1"/>
                    </pic:cNvPicPr>
                  </pic:nvPicPr>
                  <pic:blipFill>
                    <a:blip r:embed="rId41"/>
                    <a:stretch>
                      <a:fillRect/>
                    </a:stretch>
                  </pic:blipFill>
                  <pic:spPr bwMode="auto">
                    <a:xfrm>
                      <a:off x="0" y="0"/>
                      <a:ext cx="5502910" cy="2227580"/>
                    </a:xfrm>
                    <a:prstGeom prst="rect">
                      <a:avLst/>
                    </a:prstGeom>
                    <a:noFill/>
                    <a:ln w="9525">
                      <a:noFill/>
                      <a:miter lim="800000"/>
                      <a:headEnd/>
                      <a:tailEnd/>
                    </a:ln>
                  </pic:spPr>
                </pic:pic>
              </a:graphicData>
            </a:graphic>
          </wp:inline>
        </w:drawing>
      </w:r>
    </w:p>
    <w:p w:rsidR="004F41B8" w:rsidRDefault="006408FF">
      <w:pPr>
        <w:pStyle w:val="Legenda"/>
        <w:rPr>
          <w:i/>
        </w:rPr>
      </w:pPr>
      <w:bookmarkStart w:id="112" w:name="_Toc470203448"/>
      <w:r>
        <w:t xml:space="preserve">Figura </w:t>
      </w:r>
      <w:r w:rsidR="00AC199B">
        <w:fldChar w:fldCharType="begin"/>
      </w:r>
      <w:r>
        <w:instrText>SEQ Figura \* ARABIC</w:instrText>
      </w:r>
      <w:r w:rsidR="00AC199B">
        <w:fldChar w:fldCharType="separate"/>
      </w:r>
      <w:r w:rsidR="00E75998">
        <w:rPr>
          <w:noProof/>
        </w:rPr>
        <w:t>31</w:t>
      </w:r>
      <w:r w:rsidR="00AC199B">
        <w:fldChar w:fldCharType="end"/>
      </w:r>
      <w:r>
        <w:t xml:space="preserve"> – Configurando as Placas de Redes no Servidor Linux</w:t>
      </w:r>
      <w:bookmarkEnd w:id="112"/>
    </w:p>
    <w:p w:rsidR="004F41B8" w:rsidRDefault="004F41B8">
      <w:pPr>
        <w:spacing w:line="276" w:lineRule="auto"/>
        <w:ind w:firstLine="0"/>
        <w:rPr>
          <w:rFonts w:eastAsia="Times New Roman" w:cs="Times New Roman"/>
          <w:b/>
          <w:bCs/>
          <w:caps/>
          <w:sz w:val="28"/>
          <w:szCs w:val="32"/>
        </w:rPr>
      </w:pPr>
    </w:p>
    <w:p w:rsidR="004F41B8" w:rsidRDefault="006408FF" w:rsidP="006408FF">
      <w:pPr>
        <w:pStyle w:val="Ttulo2"/>
      </w:pPr>
      <w:bookmarkStart w:id="113" w:name="_Toc470203583"/>
      <w:r>
        <w:t>DICA: Configurações de Proxy</w:t>
      </w:r>
      <w:bookmarkEnd w:id="113"/>
    </w:p>
    <w:p w:rsidR="004F41B8" w:rsidRDefault="006408FF">
      <w:r>
        <w:t>Caso a rede WAN (eth0) necessite de um acesso via proxy, edite o arquivo profile:</w:t>
      </w:r>
      <w:r>
        <w:br/>
      </w:r>
      <w:r>
        <w:rPr>
          <w:b/>
          <w:bCs/>
        </w:rPr>
        <w:t>vi /etc/profile</w:t>
      </w:r>
    </w:p>
    <w:p w:rsidR="004F41B8" w:rsidRDefault="006408FF">
      <w:r>
        <w:t>Acrescente as linhas abaixo no final do arquivo para um proxy simples:</w:t>
      </w:r>
    </w:p>
    <w:p w:rsidR="004F41B8" w:rsidRPr="009120AE" w:rsidRDefault="006408FF">
      <w:pPr>
        <w:ind w:firstLine="0"/>
        <w:rPr>
          <w:lang w:val="en-US"/>
        </w:rPr>
      </w:pPr>
      <w:r w:rsidRPr="009120AE">
        <w:rPr>
          <w:lang w:val="en-US"/>
        </w:rPr>
        <w:lastRenderedPageBreak/>
        <w:t>http_proxy=”http://</w:t>
      </w:r>
      <w:r w:rsidRPr="009120AE">
        <w:rPr>
          <w:b/>
          <w:bCs/>
          <w:lang w:val="en-US"/>
        </w:rPr>
        <w:t>ip:porta</w:t>
      </w:r>
      <w:r w:rsidRPr="009120AE">
        <w:rPr>
          <w:lang w:val="en-US"/>
        </w:rPr>
        <w:t>“</w:t>
      </w:r>
      <w:r w:rsidRPr="009120AE">
        <w:rPr>
          <w:lang w:val="en-US"/>
        </w:rPr>
        <w:br/>
        <w:t>ftp_proxy=”ftp://</w:t>
      </w:r>
      <w:r w:rsidRPr="009120AE">
        <w:rPr>
          <w:b/>
          <w:bCs/>
          <w:lang w:val="en-US"/>
        </w:rPr>
        <w:t>ip:porta</w:t>
      </w:r>
      <w:r w:rsidRPr="009120AE">
        <w:rPr>
          <w:lang w:val="en-US"/>
        </w:rPr>
        <w:t>“</w:t>
      </w:r>
      <w:r w:rsidRPr="009120AE">
        <w:rPr>
          <w:lang w:val="en-US"/>
        </w:rPr>
        <w:br/>
        <w:t>export http_proxy ftp_proxy</w:t>
      </w:r>
    </w:p>
    <w:p w:rsidR="004F41B8" w:rsidRDefault="006408FF">
      <w:r>
        <w:t>Ou acrescente as linhas abaixo no final do arquivo para um proxy autenticado.</w:t>
      </w:r>
    </w:p>
    <w:p w:rsidR="004F41B8" w:rsidRPr="009120AE" w:rsidRDefault="006408FF">
      <w:pPr>
        <w:ind w:firstLine="0"/>
        <w:rPr>
          <w:lang w:val="en-US"/>
        </w:rPr>
      </w:pPr>
      <w:r w:rsidRPr="009120AE">
        <w:rPr>
          <w:lang w:val="en-US"/>
        </w:rPr>
        <w:t>http_proxy=”http://usuario:senha@</w:t>
      </w:r>
      <w:r w:rsidRPr="009120AE">
        <w:rPr>
          <w:b/>
          <w:bCs/>
          <w:lang w:val="en-US"/>
        </w:rPr>
        <w:t>ip:porta</w:t>
      </w:r>
      <w:r w:rsidRPr="009120AE">
        <w:rPr>
          <w:lang w:val="en-US"/>
        </w:rPr>
        <w:t>“</w:t>
      </w:r>
      <w:r w:rsidRPr="009120AE">
        <w:rPr>
          <w:lang w:val="en-US"/>
        </w:rPr>
        <w:br/>
        <w:t>ftp_proxy=”ftp://usuario:senha@</w:t>
      </w:r>
      <w:r w:rsidRPr="009120AE">
        <w:rPr>
          <w:b/>
          <w:bCs/>
          <w:lang w:val="en-US"/>
        </w:rPr>
        <w:t>ip:porta</w:t>
      </w:r>
      <w:r w:rsidRPr="009120AE">
        <w:rPr>
          <w:lang w:val="en-US"/>
        </w:rPr>
        <w:t>“</w:t>
      </w:r>
      <w:r w:rsidRPr="009120AE">
        <w:rPr>
          <w:lang w:val="en-US"/>
        </w:rPr>
        <w:br/>
        <w:t>export http_proxy ftp_proxy</w:t>
      </w:r>
    </w:p>
    <w:p w:rsidR="00E52C61" w:rsidRDefault="006408FF">
      <w:pPr>
        <w:numPr>
          <w:ilvl w:val="0"/>
          <w:numId w:val="2"/>
        </w:numPr>
        <w:pPrChange w:id="114" w:author="Outro Autor" w:date="2016-11-29T12:12:00Z">
          <w:pPr>
            <w:tabs>
              <w:tab w:val="left" w:pos="720"/>
            </w:tabs>
            <w:ind w:left="720" w:hanging="360"/>
          </w:pPr>
        </w:pPrChange>
      </w:pPr>
      <w:r>
        <w:t>Substitua </w:t>
      </w:r>
      <w:r>
        <w:rPr>
          <w:b/>
          <w:bCs/>
        </w:rPr>
        <w:t>ip:porta</w:t>
      </w:r>
      <w:r>
        <w:t> pelo </w:t>
      </w:r>
      <w:r>
        <w:rPr>
          <w:b/>
          <w:bCs/>
        </w:rPr>
        <w:t>ip</w:t>
      </w:r>
      <w:r>
        <w:t> e </w:t>
      </w:r>
      <w:r>
        <w:rPr>
          <w:b/>
          <w:bCs/>
        </w:rPr>
        <w:t>porta</w:t>
      </w:r>
      <w:r>
        <w:t> do proxy</w:t>
      </w:r>
    </w:p>
    <w:p w:rsidR="00E52C61" w:rsidRDefault="006408FF">
      <w:pPr>
        <w:numPr>
          <w:ilvl w:val="0"/>
          <w:numId w:val="2"/>
        </w:numPr>
        <w:pPrChange w:id="115" w:author="Outro Autor" w:date="2016-11-29T12:12:00Z">
          <w:pPr>
            <w:tabs>
              <w:tab w:val="left" w:pos="720"/>
            </w:tabs>
            <w:ind w:left="720" w:hanging="360"/>
          </w:pPr>
        </w:pPrChange>
      </w:pPr>
      <w:r>
        <w:t>Neste caso é necessário reiniciar o servidor</w:t>
      </w:r>
    </w:p>
    <w:p w:rsidR="004F41B8" w:rsidRDefault="004F41B8">
      <w:pPr>
        <w:spacing w:line="276" w:lineRule="auto"/>
        <w:ind w:firstLine="0"/>
        <w:rPr>
          <w:rFonts w:eastAsia="Times New Roman" w:cs="Times New Roman"/>
          <w:b/>
          <w:bCs/>
          <w:caps/>
          <w:sz w:val="28"/>
          <w:szCs w:val="32"/>
        </w:rPr>
      </w:pPr>
    </w:p>
    <w:p w:rsidR="004F41B8" w:rsidRDefault="006408FF" w:rsidP="006408FF">
      <w:pPr>
        <w:pStyle w:val="Ttulo2"/>
      </w:pPr>
      <w:bookmarkStart w:id="116" w:name="_Toc470203584"/>
      <w:r>
        <w:t>Servidor Linux – Primeiros Passos</w:t>
      </w:r>
      <w:bookmarkEnd w:id="116"/>
    </w:p>
    <w:p w:rsidR="004F41B8" w:rsidRDefault="006408FF" w:rsidP="00B27477">
      <w:pPr>
        <w:pStyle w:val="Ttulo3"/>
      </w:pPr>
      <w:bookmarkStart w:id="117" w:name="_Toc470203585"/>
      <w:r>
        <w:t>Configurando o Repositório</w:t>
      </w:r>
      <w:bookmarkEnd w:id="117"/>
    </w:p>
    <w:p w:rsidR="004F41B8" w:rsidRDefault="004F41B8">
      <w:pPr>
        <w:ind w:firstLine="0"/>
      </w:pPr>
    </w:p>
    <w:p w:rsidR="004F41B8" w:rsidRDefault="006408FF">
      <w:r>
        <w:t xml:space="preserve">O Repositório é um local que contém pacotes e atualizações de segurança. </w:t>
      </w:r>
      <w:r w:rsidR="00822E09">
        <w:t xml:space="preserve">A seguir, como </w:t>
      </w:r>
      <w:r>
        <w:t>configurar o repositório da distribuição Debian 8. (Jessie).</w:t>
      </w:r>
    </w:p>
    <w:p w:rsidR="004F41B8" w:rsidRDefault="006408FF">
      <w:pPr>
        <w:ind w:firstLine="0"/>
      </w:pPr>
      <w:bookmarkStart w:id="118" w:name="_Toc470203586"/>
      <w:r>
        <w:rPr>
          <w:rStyle w:val="Ttulo4Char"/>
        </w:rPr>
        <w:t># Repositórios de segurança</w:t>
      </w:r>
      <w:bookmarkEnd w:id="118"/>
      <w:r>
        <w:rPr>
          <w:rStyle w:val="Ttulo4Char"/>
        </w:rPr>
        <w:br/>
      </w:r>
      <w:r>
        <w:t>deb http://security.debian.org/ jessie/updates main</w:t>
      </w:r>
      <w:r>
        <w:br/>
        <w:t>deb-src http://security.debian.org/ jessie/updates main</w:t>
      </w:r>
    </w:p>
    <w:p w:rsidR="004F41B8" w:rsidRDefault="004F41B8">
      <w:pPr>
        <w:ind w:firstLine="0"/>
        <w:rPr>
          <w:rFonts w:eastAsiaTheme="majorEastAsia" w:cstheme="majorBidi"/>
          <w:bCs/>
          <w:caps/>
          <w:sz w:val="28"/>
          <w:szCs w:val="26"/>
        </w:rPr>
      </w:pPr>
    </w:p>
    <w:p w:rsidR="004F41B8" w:rsidRDefault="006408FF">
      <w:pPr>
        <w:ind w:firstLine="0"/>
      </w:pPr>
      <w:bookmarkStart w:id="119" w:name="_Toc470203587"/>
      <w:r>
        <w:rPr>
          <w:rStyle w:val="Ttulo4Char"/>
        </w:rPr>
        <w:t># Repositórios oficiais Debian</w:t>
      </w:r>
      <w:bookmarkEnd w:id="119"/>
      <w:r>
        <w:rPr>
          <w:rStyle w:val="Ttulo4Char"/>
        </w:rPr>
        <w:br/>
      </w:r>
      <w:r>
        <w:t>deb http://ftp.debian.org/debian/ jessie-updates main</w:t>
      </w:r>
      <w:r>
        <w:br/>
        <w:t>deb-src http://ftp.debian.org/debian/ jessie-updates main</w:t>
      </w:r>
    </w:p>
    <w:p w:rsidR="004F41B8" w:rsidRDefault="004F41B8">
      <w:pPr>
        <w:ind w:firstLine="0"/>
      </w:pPr>
    </w:p>
    <w:p w:rsidR="004F41B8" w:rsidRDefault="006408FF">
      <w:pPr>
        <w:ind w:firstLine="0"/>
      </w:pPr>
      <w:bookmarkStart w:id="120" w:name="_Toc470203588"/>
      <w:r>
        <w:rPr>
          <w:rStyle w:val="Ttulo4Char"/>
        </w:rPr>
        <w:t># Repositórios oficiais Brasil</w:t>
      </w:r>
      <w:bookmarkEnd w:id="120"/>
      <w:r>
        <w:rPr>
          <w:rStyle w:val="Ttulo4Char"/>
        </w:rPr>
        <w:br/>
      </w:r>
      <w:r>
        <w:t>deb http://ftp.br.debian.org/debian/ jessie main</w:t>
      </w:r>
      <w:r>
        <w:br/>
        <w:t>deb-src http://ftp.br.debian.org/debian/ jessie main</w:t>
      </w:r>
    </w:p>
    <w:p w:rsidR="004F41B8" w:rsidRDefault="004F41B8">
      <w:pPr>
        <w:ind w:firstLine="0"/>
      </w:pPr>
    </w:p>
    <w:p w:rsidR="004F41B8" w:rsidRDefault="006408FF">
      <w:pPr>
        <w:keepNext/>
        <w:ind w:firstLine="0"/>
      </w:pPr>
      <w:r>
        <w:rPr>
          <w:noProof/>
          <w:lang w:eastAsia="pt-BR"/>
        </w:rPr>
        <w:lastRenderedPageBreak/>
        <w:drawing>
          <wp:inline distT="0" distB="0" distL="0" distR="0">
            <wp:extent cx="5502910" cy="2714625"/>
            <wp:effectExtent l="0" t="0" r="0" b="0"/>
            <wp:docPr id="3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pic:cNvPicPr>
                      <a:picLocks noChangeAspect="1" noChangeArrowheads="1"/>
                    </pic:cNvPicPr>
                  </pic:nvPicPr>
                  <pic:blipFill>
                    <a:blip r:embed="rId42"/>
                    <a:srcRect t="35100"/>
                    <a:stretch>
                      <a:fillRect/>
                    </a:stretch>
                  </pic:blipFill>
                  <pic:spPr bwMode="auto">
                    <a:xfrm>
                      <a:off x="0" y="0"/>
                      <a:ext cx="5502910" cy="2714625"/>
                    </a:xfrm>
                    <a:prstGeom prst="rect">
                      <a:avLst/>
                    </a:prstGeom>
                    <a:noFill/>
                    <a:ln w="9525">
                      <a:noFill/>
                      <a:miter lim="800000"/>
                      <a:headEnd/>
                      <a:tailEnd/>
                    </a:ln>
                  </pic:spPr>
                </pic:pic>
              </a:graphicData>
            </a:graphic>
          </wp:inline>
        </w:drawing>
      </w:r>
    </w:p>
    <w:p w:rsidR="004F41B8" w:rsidRDefault="006408FF">
      <w:pPr>
        <w:pStyle w:val="Legenda"/>
        <w:rPr>
          <w:i/>
        </w:rPr>
      </w:pPr>
      <w:bookmarkStart w:id="121" w:name="_Toc470203449"/>
      <w:r>
        <w:t xml:space="preserve">Figura </w:t>
      </w:r>
      <w:r w:rsidR="00AC199B">
        <w:fldChar w:fldCharType="begin"/>
      </w:r>
      <w:r>
        <w:instrText>SEQ Figura \* ARABIC</w:instrText>
      </w:r>
      <w:r w:rsidR="00AC199B">
        <w:fldChar w:fldCharType="separate"/>
      </w:r>
      <w:r w:rsidR="00E75998">
        <w:rPr>
          <w:noProof/>
        </w:rPr>
        <w:t>32</w:t>
      </w:r>
      <w:r w:rsidR="00AC199B">
        <w:fldChar w:fldCharType="end"/>
      </w:r>
      <w:r>
        <w:t xml:space="preserve"> – Alguns Comandos dos Serviços no Servidor Linux</w:t>
      </w:r>
      <w:bookmarkEnd w:id="121"/>
    </w:p>
    <w:p w:rsidR="004F41B8" w:rsidRDefault="004F41B8">
      <w:pPr>
        <w:ind w:firstLine="0"/>
        <w:rPr>
          <w:lang w:eastAsia="pt-BR"/>
        </w:rPr>
      </w:pPr>
    </w:p>
    <w:p w:rsidR="004F41B8" w:rsidRDefault="006408FF">
      <w:pPr>
        <w:keepNext/>
        <w:ind w:firstLine="0"/>
      </w:pPr>
      <w:r>
        <w:rPr>
          <w:noProof/>
          <w:lang w:eastAsia="pt-BR"/>
        </w:rPr>
        <w:drawing>
          <wp:inline distT="0" distB="0" distL="0" distR="0">
            <wp:extent cx="5607050" cy="4505325"/>
            <wp:effectExtent l="0" t="0" r="0" b="0"/>
            <wp:docPr id="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pic:cNvPicPr>
                      <a:picLocks noChangeAspect="1" noChangeArrowheads="1"/>
                    </pic:cNvPicPr>
                  </pic:nvPicPr>
                  <pic:blipFill>
                    <a:blip r:embed="rId43"/>
                    <a:stretch>
                      <a:fillRect/>
                    </a:stretch>
                  </pic:blipFill>
                  <pic:spPr bwMode="auto">
                    <a:xfrm>
                      <a:off x="0" y="0"/>
                      <a:ext cx="5607050" cy="4505325"/>
                    </a:xfrm>
                    <a:prstGeom prst="rect">
                      <a:avLst/>
                    </a:prstGeom>
                    <a:noFill/>
                    <a:ln w="9525">
                      <a:noFill/>
                      <a:miter lim="800000"/>
                      <a:headEnd/>
                      <a:tailEnd/>
                    </a:ln>
                  </pic:spPr>
                </pic:pic>
              </a:graphicData>
            </a:graphic>
          </wp:inline>
        </w:drawing>
      </w:r>
    </w:p>
    <w:p w:rsidR="004F41B8" w:rsidRDefault="006408FF">
      <w:pPr>
        <w:pStyle w:val="Legenda"/>
        <w:rPr>
          <w:i/>
        </w:rPr>
      </w:pPr>
      <w:bookmarkStart w:id="122" w:name="_Toc470203450"/>
      <w:r>
        <w:t xml:space="preserve">Figura </w:t>
      </w:r>
      <w:r w:rsidR="00AC199B">
        <w:fldChar w:fldCharType="begin"/>
      </w:r>
      <w:r>
        <w:instrText>SEQ Figura \* ARABIC</w:instrText>
      </w:r>
      <w:r w:rsidR="00AC199B">
        <w:fldChar w:fldCharType="separate"/>
      </w:r>
      <w:r w:rsidR="00E75998">
        <w:rPr>
          <w:noProof/>
        </w:rPr>
        <w:t>33</w:t>
      </w:r>
      <w:r w:rsidR="00AC199B">
        <w:fldChar w:fldCharType="end"/>
      </w:r>
      <w:r>
        <w:t xml:space="preserve"> – Lista de Comandos para os Serviços do Servidor Linux</w:t>
      </w:r>
      <w:bookmarkEnd w:id="122"/>
    </w:p>
    <w:p w:rsidR="004F41B8" w:rsidRDefault="004F41B8">
      <w:pPr>
        <w:spacing w:line="276" w:lineRule="auto"/>
        <w:ind w:firstLine="0"/>
      </w:pPr>
    </w:p>
    <w:p w:rsidR="006408FF" w:rsidRDefault="006408FF">
      <w:pPr>
        <w:suppressAutoHyphens w:val="0"/>
        <w:spacing w:after="0" w:line="276" w:lineRule="auto"/>
        <w:ind w:firstLine="0"/>
        <w:outlineLvl w:val="9"/>
        <w:rPr>
          <w:rFonts w:eastAsia="Times New Roman" w:cs="Times New Roman"/>
          <w:b/>
          <w:bCs/>
          <w:caps/>
          <w:sz w:val="28"/>
          <w:szCs w:val="32"/>
        </w:rPr>
      </w:pPr>
      <w:r>
        <w:br w:type="page"/>
      </w:r>
    </w:p>
    <w:p w:rsidR="004F41B8" w:rsidRDefault="006408FF" w:rsidP="006408FF">
      <w:pPr>
        <w:pStyle w:val="Ttulo1"/>
      </w:pPr>
      <w:bookmarkStart w:id="123" w:name="_Toc470203589"/>
      <w:r>
        <w:lastRenderedPageBreak/>
        <w:t>APENDICE d</w:t>
      </w:r>
      <w:bookmarkEnd w:id="123"/>
    </w:p>
    <w:p w:rsidR="004F41B8" w:rsidRDefault="006408FF" w:rsidP="006408FF">
      <w:pPr>
        <w:pStyle w:val="Ttulo2"/>
      </w:pPr>
      <w:bookmarkStart w:id="124" w:name="_Toc470203590"/>
      <w:r>
        <w:t>instalação e configuração do mysql no linux</w:t>
      </w:r>
      <w:bookmarkEnd w:id="124"/>
    </w:p>
    <w:p w:rsidR="004F41B8" w:rsidRDefault="006408FF">
      <w:r>
        <w:t>Com o repositório oficial instalado o comando no shell do bash a ser digitado é esse:</w:t>
      </w:r>
    </w:p>
    <w:p w:rsidR="004F41B8" w:rsidRDefault="006408FF">
      <w:pPr>
        <w:keepNext/>
        <w:ind w:firstLine="0"/>
      </w:pPr>
      <w:r>
        <w:rPr>
          <w:noProof/>
          <w:lang w:eastAsia="pt-BR"/>
        </w:rPr>
        <w:drawing>
          <wp:inline distT="0" distB="0" distL="0" distR="0">
            <wp:extent cx="5400040" cy="161290"/>
            <wp:effectExtent l="0" t="0" r="0" b="0"/>
            <wp:docPr id="4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pic:cNvPicPr>
                      <a:picLocks noChangeAspect="1" noChangeArrowheads="1"/>
                    </pic:cNvPicPr>
                  </pic:nvPicPr>
                  <pic:blipFill>
                    <a:blip r:embed="rId44"/>
                    <a:stretch>
                      <a:fillRect/>
                    </a:stretch>
                  </pic:blipFill>
                  <pic:spPr bwMode="auto">
                    <a:xfrm>
                      <a:off x="0" y="0"/>
                      <a:ext cx="5400040" cy="161290"/>
                    </a:xfrm>
                    <a:prstGeom prst="rect">
                      <a:avLst/>
                    </a:prstGeom>
                    <a:noFill/>
                    <a:ln w="9525">
                      <a:noFill/>
                      <a:miter lim="800000"/>
                      <a:headEnd/>
                      <a:tailEnd/>
                    </a:ln>
                  </pic:spPr>
                </pic:pic>
              </a:graphicData>
            </a:graphic>
          </wp:inline>
        </w:drawing>
      </w:r>
    </w:p>
    <w:p w:rsidR="004F41B8" w:rsidRDefault="006408FF">
      <w:pPr>
        <w:pStyle w:val="Legenda"/>
      </w:pPr>
      <w:bookmarkStart w:id="125" w:name="_Toc470203451"/>
      <w:r>
        <w:t xml:space="preserve">Figura </w:t>
      </w:r>
      <w:r w:rsidR="00AC199B">
        <w:fldChar w:fldCharType="begin"/>
      </w:r>
      <w:r>
        <w:instrText>SEQ Figura \* ARABIC</w:instrText>
      </w:r>
      <w:r w:rsidR="00AC199B">
        <w:fldChar w:fldCharType="separate"/>
      </w:r>
      <w:r w:rsidR="00E75998">
        <w:rPr>
          <w:noProof/>
        </w:rPr>
        <w:t>34</w:t>
      </w:r>
      <w:r w:rsidR="00AC199B">
        <w:fldChar w:fldCharType="end"/>
      </w:r>
      <w:r>
        <w:t xml:space="preserve"> – Comando para Instalar o Servidor e Cliente MySQL</w:t>
      </w:r>
      <w:bookmarkEnd w:id="125"/>
    </w:p>
    <w:p w:rsidR="004F41B8" w:rsidRDefault="004F41B8"/>
    <w:p w:rsidR="004F41B8" w:rsidRDefault="006408FF">
      <w:r>
        <w:t>Com esses dois comandos serão instalados o servidor e um cliente para se trabalhar na linha de comando do Linux.</w:t>
      </w:r>
    </w:p>
    <w:p w:rsidR="004F41B8" w:rsidRDefault="006408FF">
      <w:r>
        <w:t>Verificando o serviço MySQL:</w:t>
      </w:r>
    </w:p>
    <w:p w:rsidR="004F41B8" w:rsidRDefault="006408FF">
      <w:pPr>
        <w:keepNext/>
        <w:ind w:firstLine="0"/>
      </w:pPr>
      <w:r>
        <w:rPr>
          <w:noProof/>
          <w:lang w:eastAsia="pt-BR"/>
        </w:rPr>
        <w:drawing>
          <wp:inline distT="0" distB="0" distL="0" distR="0">
            <wp:extent cx="5400040" cy="2429510"/>
            <wp:effectExtent l="0" t="0" r="0" b="0"/>
            <wp:docPr id="4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pic:cNvPicPr>
                      <a:picLocks noChangeAspect="1" noChangeArrowheads="1"/>
                    </pic:cNvPicPr>
                  </pic:nvPicPr>
                  <pic:blipFill>
                    <a:blip r:embed="rId45"/>
                    <a:stretch>
                      <a:fillRect/>
                    </a:stretch>
                  </pic:blipFill>
                  <pic:spPr bwMode="auto">
                    <a:xfrm>
                      <a:off x="0" y="0"/>
                      <a:ext cx="5400040" cy="2429510"/>
                    </a:xfrm>
                    <a:prstGeom prst="rect">
                      <a:avLst/>
                    </a:prstGeom>
                    <a:noFill/>
                    <a:ln w="9525">
                      <a:noFill/>
                      <a:miter lim="800000"/>
                      <a:headEnd/>
                      <a:tailEnd/>
                    </a:ln>
                  </pic:spPr>
                </pic:pic>
              </a:graphicData>
            </a:graphic>
          </wp:inline>
        </w:drawing>
      </w:r>
    </w:p>
    <w:p w:rsidR="004F41B8" w:rsidRDefault="006408FF">
      <w:pPr>
        <w:pStyle w:val="Legenda"/>
      </w:pPr>
      <w:bookmarkStart w:id="126" w:name="_Toc470203452"/>
      <w:r>
        <w:t xml:space="preserve">Figura </w:t>
      </w:r>
      <w:r w:rsidR="00AC199B">
        <w:fldChar w:fldCharType="begin"/>
      </w:r>
      <w:r>
        <w:instrText>SEQ Figura \* ARABIC</w:instrText>
      </w:r>
      <w:r w:rsidR="00AC199B">
        <w:fldChar w:fldCharType="separate"/>
      </w:r>
      <w:r w:rsidR="00E75998">
        <w:rPr>
          <w:noProof/>
        </w:rPr>
        <w:t>35</w:t>
      </w:r>
      <w:r w:rsidR="00AC199B">
        <w:fldChar w:fldCharType="end"/>
      </w:r>
      <w:r>
        <w:t xml:space="preserve"> – Verificando os Serviços do Servidor MySQL</w:t>
      </w:r>
      <w:bookmarkEnd w:id="126"/>
    </w:p>
    <w:p w:rsidR="004F41B8" w:rsidRDefault="004F41B8"/>
    <w:p w:rsidR="004F41B8" w:rsidRDefault="006408FF">
      <w:r>
        <w:t>Tendo algumas informações importantes como a versão do mysql-server:</w:t>
      </w:r>
    </w:p>
    <w:p w:rsidR="004F41B8" w:rsidRDefault="006408FF">
      <w:pPr>
        <w:keepNext/>
        <w:ind w:firstLine="0"/>
      </w:pPr>
      <w:r>
        <w:rPr>
          <w:noProof/>
          <w:lang w:eastAsia="pt-BR"/>
        </w:rPr>
        <w:drawing>
          <wp:inline distT="0" distB="0" distL="0" distR="0">
            <wp:extent cx="5502910" cy="2247900"/>
            <wp:effectExtent l="0" t="0" r="0" b="0"/>
            <wp:docPr id="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pic:cNvPicPr>
                      <a:picLocks noChangeAspect="1" noChangeArrowheads="1"/>
                    </pic:cNvPicPr>
                  </pic:nvPicPr>
                  <pic:blipFill>
                    <a:blip r:embed="rId46"/>
                    <a:stretch>
                      <a:fillRect/>
                    </a:stretch>
                  </pic:blipFill>
                  <pic:spPr bwMode="auto">
                    <a:xfrm>
                      <a:off x="0" y="0"/>
                      <a:ext cx="5502910" cy="2247900"/>
                    </a:xfrm>
                    <a:prstGeom prst="rect">
                      <a:avLst/>
                    </a:prstGeom>
                    <a:noFill/>
                    <a:ln w="9525">
                      <a:noFill/>
                      <a:miter lim="800000"/>
                      <a:headEnd/>
                      <a:tailEnd/>
                    </a:ln>
                  </pic:spPr>
                </pic:pic>
              </a:graphicData>
            </a:graphic>
          </wp:inline>
        </w:drawing>
      </w:r>
    </w:p>
    <w:p w:rsidR="004F41B8" w:rsidRDefault="006408FF">
      <w:pPr>
        <w:pStyle w:val="Legenda"/>
        <w:rPr>
          <w:i/>
        </w:rPr>
      </w:pPr>
      <w:bookmarkStart w:id="127" w:name="_Toc470203453"/>
      <w:r>
        <w:t xml:space="preserve">Figura </w:t>
      </w:r>
      <w:r w:rsidR="00AC199B">
        <w:fldChar w:fldCharType="begin"/>
      </w:r>
      <w:r>
        <w:instrText>SEQ Figura \* ARABIC</w:instrText>
      </w:r>
      <w:r w:rsidR="00AC199B">
        <w:fldChar w:fldCharType="separate"/>
      </w:r>
      <w:r w:rsidR="00E75998">
        <w:rPr>
          <w:noProof/>
        </w:rPr>
        <w:t>36</w:t>
      </w:r>
      <w:r w:rsidR="00AC199B">
        <w:fldChar w:fldCharType="end"/>
      </w:r>
      <w:r>
        <w:t xml:space="preserve"> – Verificando a Versão do Servidor MySQL</w:t>
      </w:r>
      <w:bookmarkEnd w:id="127"/>
    </w:p>
    <w:p w:rsidR="004F41B8" w:rsidRDefault="004F41B8"/>
    <w:p w:rsidR="004F41B8" w:rsidRDefault="006408FF">
      <w:r>
        <w:lastRenderedPageBreak/>
        <w:t>Para parar o serviço vamos digitar o seguinte comando:</w:t>
      </w:r>
    </w:p>
    <w:p w:rsidR="004F41B8" w:rsidRDefault="006408FF">
      <w:pPr>
        <w:keepNext/>
        <w:ind w:firstLine="0"/>
      </w:pPr>
      <w:r>
        <w:rPr>
          <w:noProof/>
          <w:lang w:eastAsia="pt-BR"/>
        </w:rPr>
        <w:drawing>
          <wp:inline distT="0" distB="0" distL="0" distR="0">
            <wp:extent cx="3410585" cy="171450"/>
            <wp:effectExtent l="0" t="0" r="0" b="0"/>
            <wp:docPr id="4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pic:cNvPicPr>
                      <a:picLocks noChangeAspect="1" noChangeArrowheads="1"/>
                    </pic:cNvPicPr>
                  </pic:nvPicPr>
                  <pic:blipFill>
                    <a:blip r:embed="rId47"/>
                    <a:stretch>
                      <a:fillRect/>
                    </a:stretch>
                  </pic:blipFill>
                  <pic:spPr bwMode="auto">
                    <a:xfrm>
                      <a:off x="0" y="0"/>
                      <a:ext cx="3410585" cy="171450"/>
                    </a:xfrm>
                    <a:prstGeom prst="rect">
                      <a:avLst/>
                    </a:prstGeom>
                    <a:noFill/>
                    <a:ln w="9525">
                      <a:noFill/>
                      <a:miter lim="800000"/>
                      <a:headEnd/>
                      <a:tailEnd/>
                    </a:ln>
                  </pic:spPr>
                </pic:pic>
              </a:graphicData>
            </a:graphic>
          </wp:inline>
        </w:drawing>
      </w:r>
    </w:p>
    <w:p w:rsidR="004F41B8" w:rsidRDefault="006408FF">
      <w:pPr>
        <w:pStyle w:val="Legenda"/>
      </w:pPr>
      <w:bookmarkStart w:id="128" w:name="_Toc470203454"/>
      <w:r>
        <w:t xml:space="preserve">Figura </w:t>
      </w:r>
      <w:r w:rsidR="00AC199B">
        <w:fldChar w:fldCharType="begin"/>
      </w:r>
      <w:r>
        <w:instrText>SEQ Figura \* ARABIC</w:instrText>
      </w:r>
      <w:r w:rsidR="00AC199B">
        <w:fldChar w:fldCharType="separate"/>
      </w:r>
      <w:r w:rsidR="00E75998">
        <w:rPr>
          <w:noProof/>
        </w:rPr>
        <w:t>37</w:t>
      </w:r>
      <w:r w:rsidR="00AC199B">
        <w:fldChar w:fldCharType="end"/>
      </w:r>
      <w:r>
        <w:t xml:space="preserve"> – Parando o Serviço do Servidor MySQL</w:t>
      </w:r>
      <w:bookmarkEnd w:id="128"/>
    </w:p>
    <w:p w:rsidR="004F41B8" w:rsidRDefault="004F41B8"/>
    <w:p w:rsidR="004F41B8" w:rsidRDefault="006408FF">
      <w:r>
        <w:t>Para iniciar o serviço é só digitar o seguinte comando:</w:t>
      </w:r>
    </w:p>
    <w:p w:rsidR="004F41B8" w:rsidRDefault="006408FF">
      <w:pPr>
        <w:keepNext/>
        <w:ind w:firstLine="0"/>
      </w:pPr>
      <w:r>
        <w:rPr>
          <w:noProof/>
          <w:lang w:eastAsia="pt-BR"/>
        </w:rPr>
        <w:drawing>
          <wp:inline distT="0" distB="0" distL="0" distR="0">
            <wp:extent cx="3476625" cy="142875"/>
            <wp:effectExtent l="0" t="0" r="0" b="0"/>
            <wp:docPr id="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pic:cNvPicPr>
                      <a:picLocks noChangeAspect="1" noChangeArrowheads="1"/>
                    </pic:cNvPicPr>
                  </pic:nvPicPr>
                  <pic:blipFill>
                    <a:blip r:embed="rId48"/>
                    <a:stretch>
                      <a:fillRect/>
                    </a:stretch>
                  </pic:blipFill>
                  <pic:spPr bwMode="auto">
                    <a:xfrm>
                      <a:off x="0" y="0"/>
                      <a:ext cx="3476625" cy="142875"/>
                    </a:xfrm>
                    <a:prstGeom prst="rect">
                      <a:avLst/>
                    </a:prstGeom>
                    <a:noFill/>
                    <a:ln w="9525">
                      <a:noFill/>
                      <a:miter lim="800000"/>
                      <a:headEnd/>
                      <a:tailEnd/>
                    </a:ln>
                  </pic:spPr>
                </pic:pic>
              </a:graphicData>
            </a:graphic>
          </wp:inline>
        </w:drawing>
      </w:r>
    </w:p>
    <w:p w:rsidR="004F41B8" w:rsidRDefault="006408FF">
      <w:pPr>
        <w:pStyle w:val="Legenda"/>
      </w:pPr>
      <w:bookmarkStart w:id="129" w:name="_Toc470203455"/>
      <w:r>
        <w:t xml:space="preserve">Figura </w:t>
      </w:r>
      <w:r w:rsidR="00AC199B">
        <w:fldChar w:fldCharType="begin"/>
      </w:r>
      <w:r>
        <w:instrText>SEQ Figura \* ARABIC</w:instrText>
      </w:r>
      <w:r w:rsidR="00AC199B">
        <w:fldChar w:fldCharType="separate"/>
      </w:r>
      <w:r w:rsidR="00E75998">
        <w:rPr>
          <w:noProof/>
        </w:rPr>
        <w:t>38</w:t>
      </w:r>
      <w:r w:rsidR="00AC199B">
        <w:fldChar w:fldCharType="end"/>
      </w:r>
      <w:r>
        <w:t xml:space="preserve"> – Iniciando os Serviços do Servidor MySQL</w:t>
      </w:r>
      <w:bookmarkEnd w:id="129"/>
    </w:p>
    <w:p w:rsidR="004F41B8" w:rsidRDefault="004F41B8"/>
    <w:p w:rsidR="004F41B8" w:rsidRDefault="006408FF">
      <w:r>
        <w:t xml:space="preserve">No caso do </w:t>
      </w:r>
      <w:r w:rsidR="00466027">
        <w:t>Debian</w:t>
      </w:r>
      <w:r w:rsidR="00822E09">
        <w:t xml:space="preserve">, </w:t>
      </w:r>
      <w:r>
        <w:t xml:space="preserve">quando se inicia o servidor </w:t>
      </w:r>
      <w:r w:rsidR="00466027">
        <w:t>Debian</w:t>
      </w:r>
      <w:r>
        <w:t xml:space="preserve"> esse serviço será iniciado.</w:t>
      </w:r>
    </w:p>
    <w:p w:rsidR="004F41B8" w:rsidRDefault="006408FF">
      <w:r>
        <w:t>Para sair do MySQL usando teclas de atalho é só pressionar a soma das teclas;</w:t>
      </w:r>
    </w:p>
    <w:p w:rsidR="004F41B8" w:rsidRDefault="006408FF">
      <w:pPr>
        <w:keepNext/>
        <w:ind w:firstLine="0"/>
      </w:pPr>
      <w:r>
        <w:rPr>
          <w:noProof/>
          <w:lang w:eastAsia="pt-BR"/>
        </w:rPr>
        <w:drawing>
          <wp:inline distT="0" distB="0" distL="0" distR="0">
            <wp:extent cx="2428875" cy="247015"/>
            <wp:effectExtent l="0" t="0" r="0" b="0"/>
            <wp:docPr id="4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pic:cNvPicPr>
                      <a:picLocks noChangeAspect="1" noChangeArrowheads="1"/>
                    </pic:cNvPicPr>
                  </pic:nvPicPr>
                  <pic:blipFill>
                    <a:blip r:embed="rId49"/>
                    <a:stretch>
                      <a:fillRect/>
                    </a:stretch>
                  </pic:blipFill>
                  <pic:spPr bwMode="auto">
                    <a:xfrm>
                      <a:off x="0" y="0"/>
                      <a:ext cx="2428875" cy="247015"/>
                    </a:xfrm>
                    <a:prstGeom prst="rect">
                      <a:avLst/>
                    </a:prstGeom>
                    <a:noFill/>
                    <a:ln w="9525">
                      <a:noFill/>
                      <a:miter lim="800000"/>
                      <a:headEnd/>
                      <a:tailEnd/>
                    </a:ln>
                  </pic:spPr>
                </pic:pic>
              </a:graphicData>
            </a:graphic>
          </wp:inline>
        </w:drawing>
      </w:r>
    </w:p>
    <w:p w:rsidR="004F41B8" w:rsidRDefault="006408FF">
      <w:pPr>
        <w:pStyle w:val="Legenda"/>
      </w:pPr>
      <w:bookmarkStart w:id="130" w:name="_Toc470203456"/>
      <w:r>
        <w:t xml:space="preserve">Figura </w:t>
      </w:r>
      <w:r w:rsidR="00AC199B">
        <w:fldChar w:fldCharType="begin"/>
      </w:r>
      <w:r>
        <w:instrText>SEQ Figura \* ARABIC</w:instrText>
      </w:r>
      <w:r w:rsidR="00AC199B">
        <w:fldChar w:fldCharType="separate"/>
      </w:r>
      <w:r w:rsidR="00E75998">
        <w:rPr>
          <w:noProof/>
        </w:rPr>
        <w:t>39</w:t>
      </w:r>
      <w:r w:rsidR="00AC199B">
        <w:fldChar w:fldCharType="end"/>
      </w:r>
      <w:r>
        <w:t xml:space="preserve"> – Teclas de Atalho para Sair do Servidor MySQL</w:t>
      </w:r>
      <w:bookmarkEnd w:id="130"/>
    </w:p>
    <w:p w:rsidR="004F41B8" w:rsidRDefault="004F41B8"/>
    <w:p w:rsidR="004F41B8" w:rsidRDefault="006408FF">
      <w:pPr>
        <w:rPr>
          <w:lang w:eastAsia="pt-BR"/>
        </w:rPr>
      </w:pPr>
      <w:r>
        <w:t>O comando abaixo mostra as databases criadas dentro do seu servidor MySQL:</w:t>
      </w:r>
    </w:p>
    <w:p w:rsidR="004F41B8" w:rsidRDefault="006408FF">
      <w:pPr>
        <w:keepNext/>
        <w:ind w:firstLine="0"/>
      </w:pPr>
      <w:r>
        <w:rPr>
          <w:noProof/>
          <w:lang w:eastAsia="pt-BR"/>
        </w:rPr>
        <w:drawing>
          <wp:inline distT="0" distB="0" distL="0" distR="0">
            <wp:extent cx="2085975" cy="1647825"/>
            <wp:effectExtent l="0" t="0" r="0" b="0"/>
            <wp:docPr id="4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pic:cNvPicPr>
                      <a:picLocks noChangeAspect="1" noChangeArrowheads="1"/>
                    </pic:cNvPicPr>
                  </pic:nvPicPr>
                  <pic:blipFill>
                    <a:blip r:embed="rId50"/>
                    <a:stretch>
                      <a:fillRect/>
                    </a:stretch>
                  </pic:blipFill>
                  <pic:spPr bwMode="auto">
                    <a:xfrm>
                      <a:off x="0" y="0"/>
                      <a:ext cx="2085975" cy="1647825"/>
                    </a:xfrm>
                    <a:prstGeom prst="rect">
                      <a:avLst/>
                    </a:prstGeom>
                    <a:noFill/>
                    <a:ln w="9525">
                      <a:noFill/>
                      <a:miter lim="800000"/>
                      <a:headEnd/>
                      <a:tailEnd/>
                    </a:ln>
                  </pic:spPr>
                </pic:pic>
              </a:graphicData>
            </a:graphic>
          </wp:inline>
        </w:drawing>
      </w:r>
    </w:p>
    <w:p w:rsidR="004F41B8" w:rsidRDefault="006408FF">
      <w:pPr>
        <w:pStyle w:val="Legenda"/>
        <w:rPr>
          <w:i/>
        </w:rPr>
      </w:pPr>
      <w:bookmarkStart w:id="131" w:name="_Toc470203457"/>
      <w:r>
        <w:t xml:space="preserve">Figura </w:t>
      </w:r>
      <w:r w:rsidR="00AC199B">
        <w:fldChar w:fldCharType="begin"/>
      </w:r>
      <w:r>
        <w:instrText>SEQ Figura \* ARABIC</w:instrText>
      </w:r>
      <w:r w:rsidR="00AC199B">
        <w:fldChar w:fldCharType="separate"/>
      </w:r>
      <w:r w:rsidR="00E75998">
        <w:rPr>
          <w:noProof/>
        </w:rPr>
        <w:t>40</w:t>
      </w:r>
      <w:r w:rsidR="00AC199B">
        <w:fldChar w:fldCharType="end"/>
      </w:r>
      <w:r>
        <w:t xml:space="preserve"> – Comando SQL para Mostrar os Bancos de Dados Existente no Servidor MySQL</w:t>
      </w:r>
      <w:bookmarkEnd w:id="131"/>
    </w:p>
    <w:p w:rsidR="004F41B8" w:rsidRDefault="004F41B8">
      <w:pPr>
        <w:ind w:firstLine="0"/>
      </w:pPr>
    </w:p>
    <w:p w:rsidR="004F41B8" w:rsidRDefault="006408FF">
      <w:r>
        <w:t>A idéia é ter o Linux como um servidor de banco de dados e ter estações Windows que vão ter aplicações que iram se conectar com esses Banco de Dados.</w:t>
      </w:r>
    </w:p>
    <w:p w:rsidR="004F41B8" w:rsidRDefault="00822E09">
      <w:r>
        <w:t>F</w:t>
      </w:r>
      <w:r w:rsidR="006408FF">
        <w:t>erramenta que irá gerenciar o MySQL no Sistema Ope</w:t>
      </w:r>
      <w:r>
        <w:t xml:space="preserve">racional Windows, </w:t>
      </w:r>
      <w:r w:rsidR="006408FF">
        <w:t>o link:</w:t>
      </w:r>
    </w:p>
    <w:p w:rsidR="004F41B8" w:rsidRDefault="006408FF">
      <w:pPr>
        <w:keepNext/>
        <w:ind w:firstLine="0"/>
      </w:pPr>
      <w:r>
        <w:rPr>
          <w:noProof/>
          <w:lang w:eastAsia="pt-BR"/>
        </w:rPr>
        <w:drawing>
          <wp:inline distT="0" distB="0" distL="0" distR="0">
            <wp:extent cx="3552190" cy="247015"/>
            <wp:effectExtent l="0" t="0" r="0" b="0"/>
            <wp:docPr id="4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pic:cNvPicPr>
                      <a:picLocks noChangeAspect="1" noChangeArrowheads="1"/>
                    </pic:cNvPicPr>
                  </pic:nvPicPr>
                  <pic:blipFill>
                    <a:blip r:embed="rId51"/>
                    <a:stretch>
                      <a:fillRect/>
                    </a:stretch>
                  </pic:blipFill>
                  <pic:spPr bwMode="auto">
                    <a:xfrm>
                      <a:off x="0" y="0"/>
                      <a:ext cx="3552190" cy="247015"/>
                    </a:xfrm>
                    <a:prstGeom prst="rect">
                      <a:avLst/>
                    </a:prstGeom>
                    <a:noFill/>
                    <a:ln w="9525">
                      <a:noFill/>
                      <a:miter lim="800000"/>
                      <a:headEnd/>
                      <a:tailEnd/>
                    </a:ln>
                  </pic:spPr>
                </pic:pic>
              </a:graphicData>
            </a:graphic>
          </wp:inline>
        </w:drawing>
      </w:r>
    </w:p>
    <w:p w:rsidR="004F41B8" w:rsidRDefault="006408FF">
      <w:pPr>
        <w:pStyle w:val="Legenda"/>
      </w:pPr>
      <w:bookmarkStart w:id="132" w:name="_Toc470203458"/>
      <w:r>
        <w:t xml:space="preserve">Figura </w:t>
      </w:r>
      <w:r w:rsidR="00AC199B">
        <w:fldChar w:fldCharType="begin"/>
      </w:r>
      <w:r>
        <w:instrText>SEQ Figura \* ARABIC</w:instrText>
      </w:r>
      <w:r w:rsidR="00AC199B">
        <w:fldChar w:fldCharType="separate"/>
      </w:r>
      <w:r w:rsidR="00E75998">
        <w:rPr>
          <w:noProof/>
        </w:rPr>
        <w:t>41</w:t>
      </w:r>
      <w:r w:rsidR="00AC199B">
        <w:fldChar w:fldCharType="end"/>
      </w:r>
      <w:r>
        <w:t xml:space="preserve"> – Link para Baixar a Ferramenta de Gerenciamento na Estação Windows</w:t>
      </w:r>
      <w:bookmarkEnd w:id="132"/>
    </w:p>
    <w:p w:rsidR="004F41B8" w:rsidRDefault="004F41B8"/>
    <w:p w:rsidR="004F41B8" w:rsidRDefault="00822E09">
      <w:r>
        <w:t>Nesse link,</w:t>
      </w:r>
      <w:r w:rsidR="006408FF">
        <w:t xml:space="preserve"> baixar a versão GPL 100% free do MySQL:</w:t>
      </w:r>
    </w:p>
    <w:p w:rsidR="004F41B8" w:rsidRDefault="006408FF">
      <w:pPr>
        <w:keepNext/>
        <w:ind w:firstLine="0"/>
      </w:pPr>
      <w:r>
        <w:rPr>
          <w:noProof/>
          <w:lang w:eastAsia="pt-BR"/>
        </w:rPr>
        <w:lastRenderedPageBreak/>
        <w:drawing>
          <wp:inline distT="0" distB="0" distL="0" distR="0">
            <wp:extent cx="3258185" cy="857250"/>
            <wp:effectExtent l="0" t="0" r="0" b="0"/>
            <wp:docPr id="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pic:cNvPicPr>
                      <a:picLocks noChangeAspect="1" noChangeArrowheads="1"/>
                    </pic:cNvPicPr>
                  </pic:nvPicPr>
                  <pic:blipFill>
                    <a:blip r:embed="rId52"/>
                    <a:stretch>
                      <a:fillRect/>
                    </a:stretch>
                  </pic:blipFill>
                  <pic:spPr bwMode="auto">
                    <a:xfrm>
                      <a:off x="0" y="0"/>
                      <a:ext cx="3258185" cy="857250"/>
                    </a:xfrm>
                    <a:prstGeom prst="rect">
                      <a:avLst/>
                    </a:prstGeom>
                    <a:noFill/>
                    <a:ln w="9525">
                      <a:noFill/>
                      <a:miter lim="800000"/>
                      <a:headEnd/>
                      <a:tailEnd/>
                    </a:ln>
                  </pic:spPr>
                </pic:pic>
              </a:graphicData>
            </a:graphic>
          </wp:inline>
        </w:drawing>
      </w:r>
    </w:p>
    <w:p w:rsidR="004F41B8" w:rsidRDefault="006408FF">
      <w:pPr>
        <w:pStyle w:val="Legenda"/>
        <w:rPr>
          <w:i/>
        </w:rPr>
      </w:pPr>
      <w:bookmarkStart w:id="133" w:name="_Toc470203459"/>
      <w:r>
        <w:t xml:space="preserve">Figura </w:t>
      </w:r>
      <w:r w:rsidR="00AC199B">
        <w:fldChar w:fldCharType="begin"/>
      </w:r>
      <w:r>
        <w:instrText>SEQ Figura \* ARABIC</w:instrText>
      </w:r>
      <w:r w:rsidR="00AC199B">
        <w:fldChar w:fldCharType="separate"/>
      </w:r>
      <w:r w:rsidR="00E75998">
        <w:rPr>
          <w:noProof/>
        </w:rPr>
        <w:t>42</w:t>
      </w:r>
      <w:r w:rsidR="00AC199B">
        <w:fldChar w:fldCharType="end"/>
      </w:r>
      <w:r>
        <w:t xml:space="preserve"> – Download da Ferramenta na Versão GPL (100% free)</w:t>
      </w:r>
      <w:bookmarkEnd w:id="133"/>
    </w:p>
    <w:p w:rsidR="004F41B8" w:rsidRDefault="004F41B8"/>
    <w:p w:rsidR="004F41B8" w:rsidRDefault="007F0D01">
      <w:r>
        <w:t xml:space="preserve">Mostrar as versões </w:t>
      </w:r>
      <w:r w:rsidR="00466027">
        <w:t>GPL, porém</w:t>
      </w:r>
      <w:r>
        <w:t>,</w:t>
      </w:r>
      <w:r w:rsidR="006408FF">
        <w:t xml:space="preserve"> baixar o MySQL Workbench:</w:t>
      </w:r>
    </w:p>
    <w:p w:rsidR="004F41B8" w:rsidRDefault="006408FF">
      <w:pPr>
        <w:keepNext/>
      </w:pPr>
      <w:r>
        <w:rPr>
          <w:noProof/>
          <w:lang w:eastAsia="pt-BR"/>
        </w:rPr>
        <w:drawing>
          <wp:inline distT="0" distB="0" distL="0" distR="0">
            <wp:extent cx="5400040" cy="4178935"/>
            <wp:effectExtent l="0" t="0" r="0" b="0"/>
            <wp:docPr id="5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pic:cNvPicPr>
                      <a:picLocks noChangeAspect="1" noChangeArrowheads="1"/>
                    </pic:cNvPicPr>
                  </pic:nvPicPr>
                  <pic:blipFill>
                    <a:blip r:embed="rId53"/>
                    <a:stretch>
                      <a:fillRect/>
                    </a:stretch>
                  </pic:blipFill>
                  <pic:spPr bwMode="auto">
                    <a:xfrm>
                      <a:off x="0" y="0"/>
                      <a:ext cx="5400040" cy="4178935"/>
                    </a:xfrm>
                    <a:prstGeom prst="rect">
                      <a:avLst/>
                    </a:prstGeom>
                    <a:noFill/>
                    <a:ln w="9525">
                      <a:noFill/>
                      <a:miter lim="800000"/>
                      <a:headEnd/>
                      <a:tailEnd/>
                    </a:ln>
                  </pic:spPr>
                </pic:pic>
              </a:graphicData>
            </a:graphic>
          </wp:inline>
        </w:drawing>
      </w:r>
    </w:p>
    <w:p w:rsidR="004F41B8" w:rsidRDefault="006408FF">
      <w:pPr>
        <w:pStyle w:val="Legenda"/>
        <w:rPr>
          <w:i/>
        </w:rPr>
      </w:pPr>
      <w:bookmarkStart w:id="134" w:name="_Toc470203460"/>
      <w:r>
        <w:t xml:space="preserve">Figura </w:t>
      </w:r>
      <w:r w:rsidR="00AC199B">
        <w:fldChar w:fldCharType="begin"/>
      </w:r>
      <w:r>
        <w:instrText>SEQ Figura \* ARABIC</w:instrText>
      </w:r>
      <w:r w:rsidR="00AC199B">
        <w:fldChar w:fldCharType="separate"/>
      </w:r>
      <w:r w:rsidR="00E75998">
        <w:rPr>
          <w:noProof/>
        </w:rPr>
        <w:t>43</w:t>
      </w:r>
      <w:r w:rsidR="00AC199B">
        <w:fldChar w:fldCharType="end"/>
      </w:r>
      <w:r>
        <w:t xml:space="preserve"> – Download da Ferramenta MySQL Workbench (só o executável não precisa instalar)</w:t>
      </w:r>
      <w:bookmarkEnd w:id="134"/>
    </w:p>
    <w:p w:rsidR="004F41B8" w:rsidRDefault="004F41B8">
      <w:pPr>
        <w:ind w:firstLine="0"/>
      </w:pPr>
    </w:p>
    <w:p w:rsidR="004F41B8" w:rsidRDefault="006408FF">
      <w:pPr>
        <w:keepNext/>
        <w:ind w:firstLine="0"/>
      </w:pPr>
      <w:r>
        <w:rPr>
          <w:noProof/>
          <w:lang w:eastAsia="pt-BR"/>
        </w:rPr>
        <w:lastRenderedPageBreak/>
        <w:drawing>
          <wp:inline distT="0" distB="0" distL="0" distR="0">
            <wp:extent cx="5400040" cy="3248660"/>
            <wp:effectExtent l="0" t="0" r="0" b="0"/>
            <wp:docPr id="5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pic:cNvPicPr>
                      <a:picLocks noChangeAspect="1" noChangeArrowheads="1"/>
                    </pic:cNvPicPr>
                  </pic:nvPicPr>
                  <pic:blipFill>
                    <a:blip r:embed="rId54"/>
                    <a:stretch>
                      <a:fillRect/>
                    </a:stretch>
                  </pic:blipFill>
                  <pic:spPr bwMode="auto">
                    <a:xfrm>
                      <a:off x="0" y="0"/>
                      <a:ext cx="5400040" cy="3248660"/>
                    </a:xfrm>
                    <a:prstGeom prst="rect">
                      <a:avLst/>
                    </a:prstGeom>
                    <a:noFill/>
                    <a:ln w="9525">
                      <a:noFill/>
                      <a:miter lim="800000"/>
                      <a:headEnd/>
                      <a:tailEnd/>
                    </a:ln>
                  </pic:spPr>
                </pic:pic>
              </a:graphicData>
            </a:graphic>
          </wp:inline>
        </w:drawing>
      </w:r>
    </w:p>
    <w:p w:rsidR="004F41B8" w:rsidRDefault="006408FF">
      <w:pPr>
        <w:pStyle w:val="Legenda"/>
        <w:rPr>
          <w:i/>
        </w:rPr>
      </w:pPr>
      <w:bookmarkStart w:id="135" w:name="_Toc470203461"/>
      <w:r>
        <w:t xml:space="preserve">Figura </w:t>
      </w:r>
      <w:r w:rsidR="00AC199B">
        <w:fldChar w:fldCharType="begin"/>
      </w:r>
      <w:r>
        <w:instrText>SEQ Figura \* ARABIC</w:instrText>
      </w:r>
      <w:r w:rsidR="00AC199B">
        <w:fldChar w:fldCharType="separate"/>
      </w:r>
      <w:r w:rsidR="00E75998">
        <w:rPr>
          <w:noProof/>
        </w:rPr>
        <w:t>44</w:t>
      </w:r>
      <w:r w:rsidR="00AC199B">
        <w:fldChar w:fldCharType="end"/>
      </w:r>
      <w:r>
        <w:t xml:space="preserve"> – Minhas Conexões Disponíveis</w:t>
      </w:r>
      <w:bookmarkEnd w:id="135"/>
    </w:p>
    <w:p w:rsidR="004F41B8" w:rsidRDefault="006408FF">
      <w:r>
        <w:t>Baixando o arquivo zipado do MySQL extraia ele em qualquer lugar no Windows, mas não mexa, ou exclua arquivos dessa pasta zipada do MySQL faça um atalho do executável do MySQL Workbench na Área de Trabalho:</w:t>
      </w:r>
    </w:p>
    <w:p w:rsidR="004F41B8" w:rsidRDefault="007F0D01">
      <w:r>
        <w:t xml:space="preserve"> C</w:t>
      </w:r>
      <w:r w:rsidR="006408FF">
        <w:t>onfigurar o MySQL com o seguinte comando:</w:t>
      </w:r>
    </w:p>
    <w:p w:rsidR="004F41B8" w:rsidRDefault="006408FF">
      <w:pPr>
        <w:keepNext/>
        <w:ind w:firstLine="0"/>
      </w:pPr>
      <w:r>
        <w:rPr>
          <w:noProof/>
          <w:lang w:eastAsia="pt-BR"/>
        </w:rPr>
        <w:drawing>
          <wp:inline distT="0" distB="0" distL="0" distR="0">
            <wp:extent cx="3619500" cy="161925"/>
            <wp:effectExtent l="0" t="0" r="0" b="0"/>
            <wp:docPr id="5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pic:cNvPicPr>
                      <a:picLocks noChangeAspect="1" noChangeArrowheads="1"/>
                    </pic:cNvPicPr>
                  </pic:nvPicPr>
                  <pic:blipFill>
                    <a:blip r:embed="rId55"/>
                    <a:stretch>
                      <a:fillRect/>
                    </a:stretch>
                  </pic:blipFill>
                  <pic:spPr bwMode="auto">
                    <a:xfrm>
                      <a:off x="0" y="0"/>
                      <a:ext cx="3619500" cy="161925"/>
                    </a:xfrm>
                    <a:prstGeom prst="rect">
                      <a:avLst/>
                    </a:prstGeom>
                    <a:noFill/>
                    <a:ln w="9525">
                      <a:noFill/>
                      <a:miter lim="800000"/>
                      <a:headEnd/>
                      <a:tailEnd/>
                    </a:ln>
                  </pic:spPr>
                </pic:pic>
              </a:graphicData>
            </a:graphic>
          </wp:inline>
        </w:drawing>
      </w:r>
    </w:p>
    <w:p w:rsidR="004F41B8" w:rsidRDefault="006408FF">
      <w:pPr>
        <w:pStyle w:val="Legenda"/>
      </w:pPr>
      <w:bookmarkStart w:id="136" w:name="_Toc470203462"/>
      <w:r>
        <w:t xml:space="preserve">Figura </w:t>
      </w:r>
      <w:r w:rsidR="00AC199B">
        <w:fldChar w:fldCharType="begin"/>
      </w:r>
      <w:r>
        <w:instrText>SEQ Figura \* ARABIC</w:instrText>
      </w:r>
      <w:r w:rsidR="00AC199B">
        <w:fldChar w:fldCharType="separate"/>
      </w:r>
      <w:r w:rsidR="00E75998">
        <w:rPr>
          <w:noProof/>
        </w:rPr>
        <w:t>45</w:t>
      </w:r>
      <w:r w:rsidR="00AC199B">
        <w:fldChar w:fldCharType="end"/>
      </w:r>
      <w:r>
        <w:t xml:space="preserve"> – Usando o Editor VI do Linux para Configurar o Servidor MySQL</w:t>
      </w:r>
      <w:bookmarkEnd w:id="136"/>
    </w:p>
    <w:p w:rsidR="004F41B8" w:rsidRDefault="004F41B8"/>
    <w:p w:rsidR="004F41B8" w:rsidRDefault="006408FF">
      <w:r>
        <w:t>Na linha bind-address tem que colocar o ip que a sua máquina virtual com a placa de rede eth0 para conseguir visualizar esse na linha de comando do Linux digite o comando:</w:t>
      </w:r>
    </w:p>
    <w:p w:rsidR="004F41B8" w:rsidRDefault="006408FF">
      <w:pPr>
        <w:keepNext/>
        <w:ind w:firstLine="0"/>
      </w:pPr>
      <w:r>
        <w:rPr>
          <w:noProof/>
          <w:lang w:eastAsia="pt-BR"/>
        </w:rPr>
        <w:drawing>
          <wp:inline distT="0" distB="0" distL="0" distR="0">
            <wp:extent cx="3018790" cy="190500"/>
            <wp:effectExtent l="0" t="0" r="0" b="0"/>
            <wp:docPr id="5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pic:cNvPicPr>
                      <a:picLocks noChangeAspect="1" noChangeArrowheads="1"/>
                    </pic:cNvPicPr>
                  </pic:nvPicPr>
                  <pic:blipFill>
                    <a:blip r:embed="rId56"/>
                    <a:stretch>
                      <a:fillRect/>
                    </a:stretch>
                  </pic:blipFill>
                  <pic:spPr bwMode="auto">
                    <a:xfrm>
                      <a:off x="0" y="0"/>
                      <a:ext cx="3018790" cy="190500"/>
                    </a:xfrm>
                    <a:prstGeom prst="rect">
                      <a:avLst/>
                    </a:prstGeom>
                    <a:noFill/>
                    <a:ln w="9525">
                      <a:noFill/>
                      <a:miter lim="800000"/>
                      <a:headEnd/>
                      <a:tailEnd/>
                    </a:ln>
                  </pic:spPr>
                </pic:pic>
              </a:graphicData>
            </a:graphic>
          </wp:inline>
        </w:drawing>
      </w:r>
    </w:p>
    <w:p w:rsidR="004F41B8" w:rsidRDefault="006408FF">
      <w:pPr>
        <w:pStyle w:val="Legenda"/>
      </w:pPr>
      <w:bookmarkStart w:id="137" w:name="_Toc470203463"/>
      <w:r>
        <w:t xml:space="preserve">Figura </w:t>
      </w:r>
      <w:r w:rsidR="00AC199B">
        <w:fldChar w:fldCharType="begin"/>
      </w:r>
      <w:r>
        <w:instrText>SEQ Figura \* ARABIC</w:instrText>
      </w:r>
      <w:r w:rsidR="00AC199B">
        <w:fldChar w:fldCharType="separate"/>
      </w:r>
      <w:r w:rsidR="00E75998">
        <w:rPr>
          <w:noProof/>
        </w:rPr>
        <w:t>46</w:t>
      </w:r>
      <w:r w:rsidR="00AC199B">
        <w:fldChar w:fldCharType="end"/>
      </w:r>
      <w:r>
        <w:t xml:space="preserve"> – Digite o Comando para Verificar o IP da sua Placa de Rede eth0</w:t>
      </w:r>
      <w:bookmarkEnd w:id="137"/>
    </w:p>
    <w:p w:rsidR="004F41B8" w:rsidRDefault="004F41B8"/>
    <w:p w:rsidR="004F41B8" w:rsidRDefault="006408FF">
      <w:r>
        <w:t>Logo em seguida aparecerá essa configuração de rede:</w:t>
      </w:r>
    </w:p>
    <w:p w:rsidR="004F41B8" w:rsidRDefault="006408FF">
      <w:pPr>
        <w:ind w:firstLine="0"/>
      </w:pPr>
      <w:r>
        <w:rPr>
          <w:noProof/>
          <w:lang w:eastAsia="pt-BR"/>
        </w:rPr>
        <w:drawing>
          <wp:anchor distT="0" distB="0" distL="114300" distR="114300" simplePos="0" relativeHeight="251659776" behindDoc="1" locked="0" layoutInCell="1" allowOverlap="1">
            <wp:simplePos x="0" y="0"/>
            <wp:positionH relativeFrom="column">
              <wp:posOffset>-28575</wp:posOffset>
            </wp:positionH>
            <wp:positionV relativeFrom="paragraph">
              <wp:posOffset>29210</wp:posOffset>
            </wp:positionV>
            <wp:extent cx="5667375" cy="1293495"/>
            <wp:effectExtent l="0" t="0" r="0" b="0"/>
            <wp:wrapNone/>
            <wp:docPr id="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pic:cNvPicPr>
                      <a:picLocks noChangeAspect="1" noChangeArrowheads="1"/>
                    </pic:cNvPicPr>
                  </pic:nvPicPr>
                  <pic:blipFill>
                    <a:blip r:embed="rId57"/>
                    <a:stretch>
                      <a:fillRect/>
                    </a:stretch>
                  </pic:blipFill>
                  <pic:spPr bwMode="auto">
                    <a:xfrm>
                      <a:off x="0" y="0"/>
                      <a:ext cx="5667375" cy="1293495"/>
                    </a:xfrm>
                    <a:prstGeom prst="rect">
                      <a:avLst/>
                    </a:prstGeom>
                    <a:noFill/>
                    <a:ln w="9525">
                      <a:noFill/>
                      <a:miter lim="800000"/>
                      <a:headEnd/>
                      <a:tailEnd/>
                    </a:ln>
                  </pic:spPr>
                </pic:pic>
              </a:graphicData>
            </a:graphic>
          </wp:anchor>
        </w:drawing>
      </w:r>
      <w:r w:rsidR="00EE2255">
        <w:rPr>
          <w:noProof/>
          <w:lang w:eastAsia="pt-BR"/>
        </w:rPr>
        <mc:AlternateContent>
          <mc:Choice Requires="wps">
            <w:drawing>
              <wp:anchor distT="0" distB="0" distL="114300" distR="114300" simplePos="0" relativeHeight="251654656" behindDoc="0" locked="0" layoutInCell="1" allowOverlap="1">
                <wp:simplePos x="0" y="0"/>
                <wp:positionH relativeFrom="column">
                  <wp:posOffset>-28575</wp:posOffset>
                </wp:positionH>
                <wp:positionV relativeFrom="paragraph">
                  <wp:posOffset>1379220</wp:posOffset>
                </wp:positionV>
                <wp:extent cx="5667375" cy="350520"/>
                <wp:effectExtent l="0" t="0" r="9525" b="0"/>
                <wp:wrapNone/>
                <wp:docPr id="55" name="Caixa de texto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67375" cy="350520"/>
                        </a:xfrm>
                        <a:prstGeom prst="rect">
                          <a:avLst/>
                        </a:prstGeom>
                        <a:solidFill>
                          <a:srgbClr val="FFFFFF"/>
                        </a:solidFill>
                      </wps:spPr>
                      <wps:txbx>
                        <w:txbxContent>
                          <w:p w:rsidR="00E64931" w:rsidRDefault="00E64931">
                            <w:pPr>
                              <w:pStyle w:val="Legenda"/>
                            </w:pPr>
                            <w:bookmarkStart w:id="138" w:name="_Toc470203464"/>
                            <w:r>
                              <w:t xml:space="preserve">Figura </w:t>
                            </w:r>
                            <w:r>
                              <w:fldChar w:fldCharType="begin"/>
                            </w:r>
                            <w:r>
                              <w:instrText>SEQ Figura \* ARABIC</w:instrText>
                            </w:r>
                            <w:r>
                              <w:fldChar w:fldCharType="separate"/>
                            </w:r>
                            <w:r w:rsidR="00E75998">
                              <w:rPr>
                                <w:noProof/>
                              </w:rPr>
                              <w:t>47</w:t>
                            </w:r>
                            <w:r>
                              <w:rPr>
                                <w:noProof/>
                              </w:rPr>
                              <w:fldChar w:fldCharType="end"/>
                            </w:r>
                            <w:r>
                              <w:t xml:space="preserve"> – Configuração Automática da sua Placa de Rede eth0 (placa de rede que busca o sinal da internet "nuvem")</w:t>
                            </w:r>
                            <w:bookmarkEnd w:id="138"/>
                          </w:p>
                        </w:txbxContent>
                      </wps:txbx>
                      <wps:bodyPr lIns="0" tIns="0" rIns="0" bIns="0" anchor="t">
                        <a:noAutofit/>
                      </wps:bodyPr>
                    </wps:wsp>
                  </a:graphicData>
                </a:graphic>
                <wp14:sizeRelH relativeFrom="page">
                  <wp14:pctWidth>0</wp14:pctWidth>
                </wp14:sizeRelH>
                <wp14:sizeRelV relativeFrom="page">
                  <wp14:pctHeight>0</wp14:pctHeight>
                </wp14:sizeRelV>
              </wp:anchor>
            </w:drawing>
          </mc:Choice>
          <mc:Fallback>
            <w:pict>
              <v:shape id="Caixa de texto 55" o:spid="_x0000_s1027" type="#_x0000_t202" style="position:absolute;margin-left:-2.25pt;margin-top:108.6pt;width:446.25pt;height:27.6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" stroked="f">
                <v:path arrowok="t"/>
                <v:textbox inset="0,0,0,0">
                  <w:txbxContent>
                    <w:p w:rsidR="00E64931" w:rsidRDefault="00E64931">
                      <w:pPr>
                        <w:pStyle w:val="Legenda"/>
                      </w:pPr>
                      <w:bookmarkStart w:id="139" w:name="_Toc470203464"/>
                      <w:r>
                        <w:t xml:space="preserve">Figura </w:t>
                      </w:r>
                      <w:r>
                        <w:fldChar w:fldCharType="begin"/>
                      </w:r>
                      <w:r>
                        <w:instrText>SEQ Figura \* ARABIC</w:instrText>
                      </w:r>
                      <w:r>
                        <w:fldChar w:fldCharType="separate"/>
                      </w:r>
                      <w:r w:rsidR="00E75998">
                        <w:rPr>
                          <w:noProof/>
                        </w:rPr>
                        <w:t>47</w:t>
                      </w:r>
                      <w:r>
                        <w:rPr>
                          <w:noProof/>
                        </w:rPr>
                        <w:fldChar w:fldCharType="end"/>
                      </w:r>
                      <w:r>
                        <w:t xml:space="preserve"> – Configuração Automática da sua Placa de Rede eth0 (placa de rede que busca o sinal da internet "nuvem")</w:t>
                      </w:r>
                      <w:bookmarkEnd w:id="139"/>
                    </w:p>
                  </w:txbxContent>
                </v:textbox>
              </v:shape>
            </w:pict>
          </mc:Fallback>
        </mc:AlternateContent>
      </w:r>
    </w:p>
    <w:p w:rsidR="004F41B8" w:rsidRDefault="004F41B8"/>
    <w:p w:rsidR="004F41B8" w:rsidRDefault="004F41B8"/>
    <w:p w:rsidR="004F41B8" w:rsidRDefault="004F41B8">
      <w:pPr>
        <w:ind w:firstLine="0"/>
      </w:pPr>
    </w:p>
    <w:p w:rsidR="004F41B8" w:rsidRDefault="004F41B8"/>
    <w:p w:rsidR="004F41B8" w:rsidRDefault="006408FF">
      <w:r>
        <w:t>É esse ip que vamos configurar dentro do MySQL Workbench:</w:t>
      </w:r>
    </w:p>
    <w:p w:rsidR="004F41B8" w:rsidRDefault="006408FF">
      <w:pPr>
        <w:keepNext/>
        <w:ind w:firstLine="0"/>
      </w:pPr>
      <w:r>
        <w:rPr>
          <w:noProof/>
          <w:lang w:eastAsia="pt-BR"/>
        </w:rPr>
        <w:lastRenderedPageBreak/>
        <w:drawing>
          <wp:inline distT="0" distB="0" distL="0" distR="0">
            <wp:extent cx="5502910" cy="3646170"/>
            <wp:effectExtent l="0" t="0" r="0" b="0"/>
            <wp:docPr id="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pic:cNvPicPr>
                      <a:picLocks noChangeAspect="1" noChangeArrowheads="1"/>
                    </pic:cNvPicPr>
                  </pic:nvPicPr>
                  <pic:blipFill>
                    <a:blip r:embed="rId58"/>
                    <a:srcRect t="1291"/>
                    <a:stretch>
                      <a:fillRect/>
                    </a:stretch>
                  </pic:blipFill>
                  <pic:spPr bwMode="auto">
                    <a:xfrm>
                      <a:off x="0" y="0"/>
                      <a:ext cx="5502910" cy="3646170"/>
                    </a:xfrm>
                    <a:prstGeom prst="rect">
                      <a:avLst/>
                    </a:prstGeom>
                    <a:noFill/>
                    <a:ln w="9525">
                      <a:noFill/>
                      <a:miter lim="800000"/>
                      <a:headEnd/>
                      <a:tailEnd/>
                    </a:ln>
                  </pic:spPr>
                </pic:pic>
              </a:graphicData>
            </a:graphic>
          </wp:inline>
        </w:drawing>
      </w:r>
    </w:p>
    <w:p w:rsidR="004F41B8" w:rsidRDefault="006408FF">
      <w:pPr>
        <w:pStyle w:val="Legenda"/>
        <w:rPr>
          <w:i/>
        </w:rPr>
      </w:pPr>
      <w:bookmarkStart w:id="140" w:name="_Toc470203465"/>
      <w:r>
        <w:t xml:space="preserve">Figura </w:t>
      </w:r>
      <w:r w:rsidR="00AC199B">
        <w:fldChar w:fldCharType="begin"/>
      </w:r>
      <w:r>
        <w:instrText>SEQ Figura \* ARABIC</w:instrText>
      </w:r>
      <w:r w:rsidR="00AC199B">
        <w:fldChar w:fldCharType="separate"/>
      </w:r>
      <w:r w:rsidR="00E75998">
        <w:rPr>
          <w:noProof/>
        </w:rPr>
        <w:t>48</w:t>
      </w:r>
      <w:r w:rsidR="00AC199B">
        <w:fldChar w:fldCharType="end"/>
      </w:r>
      <w:r>
        <w:t xml:space="preserve"> – Configurando a Conexão na Ferramenta MySQL Workbench</w:t>
      </w:r>
      <w:bookmarkEnd w:id="140"/>
    </w:p>
    <w:p w:rsidR="004F41B8" w:rsidRDefault="006408FF">
      <w:pPr>
        <w:keepNext/>
        <w:ind w:firstLine="0"/>
      </w:pPr>
      <w:r>
        <w:rPr>
          <w:noProof/>
          <w:lang w:eastAsia="pt-BR"/>
        </w:rPr>
        <w:lastRenderedPageBreak/>
        <w:drawing>
          <wp:inline distT="0" distB="0" distL="0" distR="0">
            <wp:extent cx="5502910" cy="4705350"/>
            <wp:effectExtent l="0" t="0" r="0" b="0"/>
            <wp:docPr id="5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pic:cNvPicPr>
                      <a:picLocks noChangeAspect="1" noChangeArrowheads="1"/>
                    </pic:cNvPicPr>
                  </pic:nvPicPr>
                  <pic:blipFill>
                    <a:blip r:embed="rId59"/>
                    <a:stretch>
                      <a:fillRect/>
                    </a:stretch>
                  </pic:blipFill>
                  <pic:spPr bwMode="auto">
                    <a:xfrm>
                      <a:off x="0" y="0"/>
                      <a:ext cx="5502910" cy="4705350"/>
                    </a:xfrm>
                    <a:prstGeom prst="rect">
                      <a:avLst/>
                    </a:prstGeom>
                    <a:noFill/>
                    <a:ln w="9525">
                      <a:noFill/>
                      <a:miter lim="800000"/>
                      <a:headEnd/>
                      <a:tailEnd/>
                    </a:ln>
                  </pic:spPr>
                </pic:pic>
              </a:graphicData>
            </a:graphic>
          </wp:inline>
        </w:drawing>
      </w:r>
    </w:p>
    <w:p w:rsidR="004F41B8" w:rsidRDefault="006408FF">
      <w:pPr>
        <w:pStyle w:val="Legenda"/>
        <w:rPr>
          <w:i/>
        </w:rPr>
      </w:pPr>
      <w:bookmarkStart w:id="141" w:name="_Toc470203466"/>
      <w:r>
        <w:t xml:space="preserve">Figura </w:t>
      </w:r>
      <w:r w:rsidR="00AC199B">
        <w:fldChar w:fldCharType="begin"/>
      </w:r>
      <w:r>
        <w:instrText>SEQ Figura \* ARABIC</w:instrText>
      </w:r>
      <w:r w:rsidR="00AC199B">
        <w:fldChar w:fldCharType="separate"/>
      </w:r>
      <w:r w:rsidR="00E75998">
        <w:rPr>
          <w:noProof/>
        </w:rPr>
        <w:t>49</w:t>
      </w:r>
      <w:r w:rsidR="00AC199B">
        <w:fldChar w:fldCharType="end"/>
      </w:r>
      <w:r>
        <w:t xml:space="preserve"> – Inserindo Comandos SQL para Verificar a Conexão Estabelecida</w:t>
      </w:r>
      <w:bookmarkEnd w:id="141"/>
    </w:p>
    <w:p w:rsidR="004F41B8" w:rsidRDefault="004F41B8">
      <w:pPr>
        <w:pStyle w:val="Ttulo3"/>
        <w:rPr>
          <w:rFonts w:eastAsiaTheme="minorHAnsi" w:cstheme="minorBidi"/>
          <w:bCs w:val="0"/>
        </w:rPr>
      </w:pPr>
    </w:p>
    <w:p w:rsidR="004F41B8" w:rsidRDefault="006408FF">
      <w:pPr>
        <w:keepNext/>
        <w:ind w:firstLine="0"/>
      </w:pPr>
      <w:r>
        <w:rPr>
          <w:noProof/>
          <w:lang w:eastAsia="pt-BR"/>
        </w:rPr>
        <w:drawing>
          <wp:inline distT="0" distB="0" distL="0" distR="0">
            <wp:extent cx="5502910" cy="219075"/>
            <wp:effectExtent l="0" t="0" r="0" b="0"/>
            <wp:docPr id="5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pic:cNvPicPr>
                      <a:picLocks noChangeAspect="1" noChangeArrowheads="1"/>
                    </pic:cNvPicPr>
                  </pic:nvPicPr>
                  <pic:blipFill>
                    <a:blip r:embed="rId60"/>
                    <a:stretch>
                      <a:fillRect/>
                    </a:stretch>
                  </pic:blipFill>
                  <pic:spPr bwMode="auto">
                    <a:xfrm>
                      <a:off x="0" y="0"/>
                      <a:ext cx="5502910" cy="219075"/>
                    </a:xfrm>
                    <a:prstGeom prst="rect">
                      <a:avLst/>
                    </a:prstGeom>
                    <a:noFill/>
                    <a:ln w="9525">
                      <a:noFill/>
                      <a:miter lim="800000"/>
                      <a:headEnd/>
                      <a:tailEnd/>
                    </a:ln>
                  </pic:spPr>
                </pic:pic>
              </a:graphicData>
            </a:graphic>
          </wp:inline>
        </w:drawing>
      </w:r>
    </w:p>
    <w:p w:rsidR="004F41B8" w:rsidRDefault="006408FF">
      <w:pPr>
        <w:pStyle w:val="Legenda"/>
        <w:rPr>
          <w:i/>
        </w:rPr>
      </w:pPr>
      <w:bookmarkStart w:id="142" w:name="_Toc470203467"/>
      <w:r>
        <w:t xml:space="preserve">Figura </w:t>
      </w:r>
      <w:r w:rsidR="00AC199B">
        <w:fldChar w:fldCharType="begin"/>
      </w:r>
      <w:r>
        <w:instrText>SEQ Figura \* ARABIC</w:instrText>
      </w:r>
      <w:r w:rsidR="00AC199B">
        <w:fldChar w:fldCharType="separate"/>
      </w:r>
      <w:r w:rsidR="00E75998">
        <w:rPr>
          <w:noProof/>
        </w:rPr>
        <w:t>50</w:t>
      </w:r>
      <w:r w:rsidR="00AC199B">
        <w:fldChar w:fldCharType="end"/>
      </w:r>
      <w:r>
        <w:t xml:space="preserve"> – Comando SQL para Garantir Privilégios à algum Usuário no Servidor MySQL</w:t>
      </w:r>
      <w:bookmarkEnd w:id="142"/>
    </w:p>
    <w:p w:rsidR="004F41B8" w:rsidRDefault="006408FF">
      <w:r>
        <w:t>Garanta todos os privilégios de qualquer banco e tabela para um usuário que for definido de qualquer lugar da rede de qualquer ip ou host identificado por uma senha que foi configurado no comando acima, permitindo o acesso as estações Windows e aplicações com conexões a Banco de Dados.</w:t>
      </w:r>
    </w:p>
    <w:p w:rsidR="004F41B8" w:rsidRDefault="007F0D01">
      <w:r>
        <w:t>Para não dar stop no MySQL,</w:t>
      </w:r>
      <w:r w:rsidR="006408FF">
        <w:t xml:space="preserve"> digitar o seguinte comando:</w:t>
      </w:r>
    </w:p>
    <w:p w:rsidR="004F41B8" w:rsidRDefault="006408FF">
      <w:pPr>
        <w:keepNext/>
        <w:ind w:firstLine="0"/>
      </w:pPr>
      <w:r>
        <w:rPr>
          <w:noProof/>
          <w:lang w:eastAsia="pt-BR"/>
        </w:rPr>
        <w:drawing>
          <wp:inline distT="0" distB="0" distL="0" distR="0">
            <wp:extent cx="2075815" cy="171450"/>
            <wp:effectExtent l="0" t="0" r="0" b="0"/>
            <wp:docPr id="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pic:cNvPicPr>
                      <a:picLocks noChangeAspect="1" noChangeArrowheads="1"/>
                    </pic:cNvPicPr>
                  </pic:nvPicPr>
                  <pic:blipFill>
                    <a:blip r:embed="rId61"/>
                    <a:stretch>
                      <a:fillRect/>
                    </a:stretch>
                  </pic:blipFill>
                  <pic:spPr bwMode="auto">
                    <a:xfrm>
                      <a:off x="0" y="0"/>
                      <a:ext cx="2075815" cy="171450"/>
                    </a:xfrm>
                    <a:prstGeom prst="rect">
                      <a:avLst/>
                    </a:prstGeom>
                    <a:noFill/>
                    <a:ln w="9525">
                      <a:noFill/>
                      <a:miter lim="800000"/>
                      <a:headEnd/>
                      <a:tailEnd/>
                    </a:ln>
                  </pic:spPr>
                </pic:pic>
              </a:graphicData>
            </a:graphic>
          </wp:inline>
        </w:drawing>
      </w:r>
    </w:p>
    <w:p w:rsidR="004F41B8" w:rsidRDefault="006408FF">
      <w:pPr>
        <w:pStyle w:val="Legenda"/>
      </w:pPr>
      <w:bookmarkStart w:id="143" w:name="_Toc470203468"/>
      <w:r>
        <w:t xml:space="preserve">Figura </w:t>
      </w:r>
      <w:r w:rsidR="00AC199B">
        <w:fldChar w:fldCharType="begin"/>
      </w:r>
      <w:r>
        <w:instrText>SEQ Figura \* ARABIC</w:instrText>
      </w:r>
      <w:r w:rsidR="00AC199B">
        <w:fldChar w:fldCharType="separate"/>
      </w:r>
      <w:r w:rsidR="00E75998">
        <w:rPr>
          <w:noProof/>
        </w:rPr>
        <w:t>51</w:t>
      </w:r>
      <w:r w:rsidR="00AC199B">
        <w:fldChar w:fldCharType="end"/>
      </w:r>
      <w:r>
        <w:t xml:space="preserve"> – Comando SQL para não parar o Serviço do Servidor MySQL</w:t>
      </w:r>
      <w:bookmarkEnd w:id="143"/>
    </w:p>
    <w:p w:rsidR="004F41B8" w:rsidRDefault="004F41B8"/>
    <w:p w:rsidR="004F41B8" w:rsidRDefault="006408FF">
      <w:r>
        <w:t xml:space="preserve">Esse comando faz alguns ajustes com foco na segurança restringindo o acesso ao Banco de Dados numa estação Windows </w:t>
      </w:r>
    </w:p>
    <w:p w:rsidR="004F41B8" w:rsidRDefault="006408FF">
      <w:pPr>
        <w:keepNext/>
        <w:ind w:firstLine="0"/>
      </w:pPr>
      <w:r>
        <w:rPr>
          <w:noProof/>
          <w:lang w:eastAsia="pt-BR"/>
        </w:rPr>
        <w:drawing>
          <wp:inline distT="0" distB="0" distL="0" distR="0">
            <wp:extent cx="4076700" cy="171450"/>
            <wp:effectExtent l="0" t="0" r="0" b="0"/>
            <wp:docPr id="6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pic:cNvPicPr>
                      <a:picLocks noChangeAspect="1" noChangeArrowheads="1"/>
                    </pic:cNvPicPr>
                  </pic:nvPicPr>
                  <pic:blipFill>
                    <a:blip r:embed="rId62"/>
                    <a:stretch>
                      <a:fillRect/>
                    </a:stretch>
                  </pic:blipFill>
                  <pic:spPr bwMode="auto">
                    <a:xfrm>
                      <a:off x="0" y="0"/>
                      <a:ext cx="4076700" cy="171450"/>
                    </a:xfrm>
                    <a:prstGeom prst="rect">
                      <a:avLst/>
                    </a:prstGeom>
                    <a:noFill/>
                    <a:ln w="9525">
                      <a:noFill/>
                      <a:miter lim="800000"/>
                      <a:headEnd/>
                      <a:tailEnd/>
                    </a:ln>
                  </pic:spPr>
                </pic:pic>
              </a:graphicData>
            </a:graphic>
          </wp:inline>
        </w:drawing>
      </w:r>
    </w:p>
    <w:p w:rsidR="004F41B8" w:rsidRDefault="006408FF">
      <w:pPr>
        <w:pStyle w:val="Legenda"/>
      </w:pPr>
      <w:bookmarkStart w:id="144" w:name="_Toc470203469"/>
      <w:r>
        <w:t xml:space="preserve">Figura </w:t>
      </w:r>
      <w:r w:rsidR="00AC199B">
        <w:fldChar w:fldCharType="begin"/>
      </w:r>
      <w:r>
        <w:instrText>SEQ Figura \* ARABIC</w:instrText>
      </w:r>
      <w:r w:rsidR="00AC199B">
        <w:fldChar w:fldCharType="separate"/>
      </w:r>
      <w:r w:rsidR="00E75998">
        <w:rPr>
          <w:noProof/>
        </w:rPr>
        <w:t>52</w:t>
      </w:r>
      <w:r w:rsidR="00AC199B">
        <w:fldChar w:fldCharType="end"/>
      </w:r>
      <w:r>
        <w:t xml:space="preserve"> – Comando SQL com Foco na Segurança</w:t>
      </w:r>
      <w:bookmarkEnd w:id="144"/>
    </w:p>
    <w:p w:rsidR="004F41B8" w:rsidRDefault="004F41B8"/>
    <w:p w:rsidR="004F41B8" w:rsidRDefault="006408FF">
      <w:r>
        <w:lastRenderedPageBreak/>
        <w:t>O comando abaixo cria um novo usuário no servidor MySQL para logar nas estações Windows no Gerenciador de Banco de Dados, o comando para dar um refresh no servidor MySQL.</w:t>
      </w:r>
    </w:p>
    <w:p w:rsidR="004F41B8" w:rsidRDefault="006408FF">
      <w:pPr>
        <w:keepNext/>
        <w:ind w:firstLine="0"/>
      </w:pPr>
      <w:r>
        <w:rPr>
          <w:noProof/>
          <w:lang w:eastAsia="pt-BR"/>
        </w:rPr>
        <w:drawing>
          <wp:inline distT="0" distB="0" distL="0" distR="0">
            <wp:extent cx="5502910" cy="161925"/>
            <wp:effectExtent l="0" t="0" r="0" b="0"/>
            <wp:docPr id="6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pic:cNvPicPr>
                      <a:picLocks noChangeAspect="1" noChangeArrowheads="1"/>
                    </pic:cNvPicPr>
                  </pic:nvPicPr>
                  <pic:blipFill>
                    <a:blip r:embed="rId63"/>
                    <a:stretch>
                      <a:fillRect/>
                    </a:stretch>
                  </pic:blipFill>
                  <pic:spPr bwMode="auto">
                    <a:xfrm>
                      <a:off x="0" y="0"/>
                      <a:ext cx="5502910" cy="161925"/>
                    </a:xfrm>
                    <a:prstGeom prst="rect">
                      <a:avLst/>
                    </a:prstGeom>
                    <a:noFill/>
                    <a:ln w="9525">
                      <a:noFill/>
                      <a:miter lim="800000"/>
                      <a:headEnd/>
                      <a:tailEnd/>
                    </a:ln>
                  </pic:spPr>
                </pic:pic>
              </a:graphicData>
            </a:graphic>
          </wp:inline>
        </w:drawing>
      </w:r>
    </w:p>
    <w:p w:rsidR="004F41B8" w:rsidRDefault="006408FF">
      <w:pPr>
        <w:pStyle w:val="Legenda"/>
      </w:pPr>
      <w:bookmarkStart w:id="145" w:name="_Toc470203470"/>
      <w:r>
        <w:t xml:space="preserve">Figura </w:t>
      </w:r>
      <w:r w:rsidR="00AC199B">
        <w:fldChar w:fldCharType="begin"/>
      </w:r>
      <w:r>
        <w:instrText>SEQ Figura \* ARABIC</w:instrText>
      </w:r>
      <w:r w:rsidR="00AC199B">
        <w:fldChar w:fldCharType="separate"/>
      </w:r>
      <w:r w:rsidR="00E75998">
        <w:rPr>
          <w:noProof/>
        </w:rPr>
        <w:t>53</w:t>
      </w:r>
      <w:r w:rsidR="00AC199B">
        <w:fldChar w:fldCharType="end"/>
      </w:r>
      <w:r>
        <w:t xml:space="preserve"> – Comando SQL para Garantir Privilégios à algum Usuário no Servidor MySQL tais como (para todas as databases e tabelas, inserindo um novo usuário e senha)</w:t>
      </w:r>
      <w:bookmarkEnd w:id="145"/>
    </w:p>
    <w:p w:rsidR="004F41B8" w:rsidRDefault="004F41B8"/>
    <w:p w:rsidR="004F41B8" w:rsidRDefault="006408FF">
      <w:pPr>
        <w:keepNext/>
        <w:ind w:firstLine="0"/>
      </w:pPr>
      <w:r>
        <w:rPr>
          <w:noProof/>
          <w:lang w:eastAsia="pt-BR"/>
        </w:rPr>
        <w:drawing>
          <wp:inline distT="0" distB="0" distL="0" distR="0">
            <wp:extent cx="2057400" cy="190500"/>
            <wp:effectExtent l="0" t="0" r="0" b="0"/>
            <wp:docPr id="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pic:cNvPicPr>
                      <a:picLocks noChangeAspect="1" noChangeArrowheads="1"/>
                    </pic:cNvPicPr>
                  </pic:nvPicPr>
                  <pic:blipFill>
                    <a:blip r:embed="rId64"/>
                    <a:stretch>
                      <a:fillRect/>
                    </a:stretch>
                  </pic:blipFill>
                  <pic:spPr bwMode="auto">
                    <a:xfrm>
                      <a:off x="0" y="0"/>
                      <a:ext cx="2057400" cy="190500"/>
                    </a:xfrm>
                    <a:prstGeom prst="rect">
                      <a:avLst/>
                    </a:prstGeom>
                    <a:noFill/>
                    <a:ln w="9525">
                      <a:noFill/>
                      <a:miter lim="800000"/>
                      <a:headEnd/>
                      <a:tailEnd/>
                    </a:ln>
                  </pic:spPr>
                </pic:pic>
              </a:graphicData>
            </a:graphic>
          </wp:inline>
        </w:drawing>
      </w:r>
    </w:p>
    <w:p w:rsidR="004F41B8" w:rsidRDefault="006408FF">
      <w:pPr>
        <w:pStyle w:val="Legenda"/>
      </w:pPr>
      <w:bookmarkStart w:id="146" w:name="_Toc470203471"/>
      <w:r>
        <w:t xml:space="preserve">Figura </w:t>
      </w:r>
      <w:r w:rsidR="00AC199B">
        <w:fldChar w:fldCharType="begin"/>
      </w:r>
      <w:r>
        <w:instrText>SEQ Figura \* ARABIC</w:instrText>
      </w:r>
      <w:r w:rsidR="00AC199B">
        <w:fldChar w:fldCharType="separate"/>
      </w:r>
      <w:r w:rsidR="00E75998">
        <w:rPr>
          <w:noProof/>
        </w:rPr>
        <w:t>54</w:t>
      </w:r>
      <w:r w:rsidR="00AC199B">
        <w:fldChar w:fldCharType="end"/>
      </w:r>
      <w:r>
        <w:t xml:space="preserve"> – Comando SQL para não parar o Serviço do Servidor MySQL</w:t>
      </w:r>
      <w:bookmarkEnd w:id="146"/>
    </w:p>
    <w:p w:rsidR="004F41B8" w:rsidRDefault="004F41B8"/>
    <w:p w:rsidR="004F41B8" w:rsidRDefault="006408FF">
      <w:r>
        <w:t xml:space="preserve">Feito isso no servidor MySQL voltar na estação </w:t>
      </w:r>
      <w:r w:rsidR="00466027">
        <w:t>Windows abrir a ferramenta MySQL</w:t>
      </w:r>
      <w:r>
        <w:t xml:space="preserve"> Workbench fazer uma nova conexão referente ao ip da sua máquina local.  O comando abaixo cria um novo usuário com acesso a um determinado Banco de Dados já criado dentro do seu servidor MySQL garantindo todos os privilégios dos comandos SQL dentro das estações Windows ou restringindo alguns comandos que for configurado nesse comando, o comando para dar um refresh no servidor MySQL:</w:t>
      </w:r>
    </w:p>
    <w:p w:rsidR="004F41B8" w:rsidRDefault="006408FF">
      <w:pPr>
        <w:keepNext/>
        <w:ind w:firstLine="0"/>
      </w:pPr>
      <w:r>
        <w:rPr>
          <w:noProof/>
          <w:lang w:eastAsia="pt-BR"/>
        </w:rPr>
        <w:drawing>
          <wp:inline distT="0" distB="0" distL="0" distR="0">
            <wp:extent cx="5502910" cy="257810"/>
            <wp:effectExtent l="0" t="0" r="0" b="0"/>
            <wp:docPr id="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pic:cNvPicPr>
                      <a:picLocks noChangeAspect="1" noChangeArrowheads="1"/>
                    </pic:cNvPicPr>
                  </pic:nvPicPr>
                  <pic:blipFill>
                    <a:blip r:embed="rId65"/>
                    <a:stretch>
                      <a:fillRect/>
                    </a:stretch>
                  </pic:blipFill>
                  <pic:spPr bwMode="auto">
                    <a:xfrm>
                      <a:off x="0" y="0"/>
                      <a:ext cx="5502910" cy="257810"/>
                    </a:xfrm>
                    <a:prstGeom prst="rect">
                      <a:avLst/>
                    </a:prstGeom>
                    <a:noFill/>
                    <a:ln w="9525">
                      <a:noFill/>
                      <a:miter lim="800000"/>
                      <a:headEnd/>
                      <a:tailEnd/>
                    </a:ln>
                  </pic:spPr>
                </pic:pic>
              </a:graphicData>
            </a:graphic>
          </wp:inline>
        </w:drawing>
      </w:r>
    </w:p>
    <w:p w:rsidR="004F41B8" w:rsidRDefault="006408FF">
      <w:pPr>
        <w:pStyle w:val="Legenda"/>
      </w:pPr>
      <w:bookmarkStart w:id="147" w:name="_Toc470203472"/>
      <w:r>
        <w:t xml:space="preserve">Figura </w:t>
      </w:r>
      <w:r w:rsidR="00AC199B">
        <w:fldChar w:fldCharType="begin"/>
      </w:r>
      <w:r>
        <w:instrText>SEQ Figura \* ARABIC</w:instrText>
      </w:r>
      <w:r w:rsidR="00AC199B">
        <w:fldChar w:fldCharType="separate"/>
      </w:r>
      <w:r w:rsidR="00E75998">
        <w:rPr>
          <w:noProof/>
        </w:rPr>
        <w:t>55</w:t>
      </w:r>
      <w:r w:rsidR="00AC199B">
        <w:fldChar w:fldCharType="end"/>
      </w:r>
      <w:r>
        <w:t xml:space="preserve"> – Comando SQL para Garantir Privilégios à algum Usuário no Servidor MySQL tais como (para uma determinada database e todas tabelas, inserindo um novo usuário e senha)</w:t>
      </w:r>
      <w:bookmarkEnd w:id="147"/>
    </w:p>
    <w:p w:rsidR="004F41B8" w:rsidRDefault="004F41B8"/>
    <w:p w:rsidR="004F41B8" w:rsidRDefault="006408FF">
      <w:pPr>
        <w:keepNext/>
        <w:ind w:firstLine="0"/>
      </w:pPr>
      <w:r>
        <w:rPr>
          <w:noProof/>
          <w:lang w:eastAsia="pt-BR"/>
        </w:rPr>
        <w:drawing>
          <wp:inline distT="0" distB="0" distL="0" distR="0">
            <wp:extent cx="2057400" cy="190500"/>
            <wp:effectExtent l="0" t="0" r="0" b="0"/>
            <wp:docPr id="6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pic:cNvPicPr>
                      <a:picLocks noChangeAspect="1" noChangeArrowheads="1"/>
                    </pic:cNvPicPr>
                  </pic:nvPicPr>
                  <pic:blipFill>
                    <a:blip r:embed="rId64"/>
                    <a:stretch>
                      <a:fillRect/>
                    </a:stretch>
                  </pic:blipFill>
                  <pic:spPr bwMode="auto">
                    <a:xfrm>
                      <a:off x="0" y="0"/>
                      <a:ext cx="2057400" cy="190500"/>
                    </a:xfrm>
                    <a:prstGeom prst="rect">
                      <a:avLst/>
                    </a:prstGeom>
                    <a:noFill/>
                    <a:ln w="9525">
                      <a:noFill/>
                      <a:miter lim="800000"/>
                      <a:headEnd/>
                      <a:tailEnd/>
                    </a:ln>
                  </pic:spPr>
                </pic:pic>
              </a:graphicData>
            </a:graphic>
          </wp:inline>
        </w:drawing>
      </w:r>
    </w:p>
    <w:p w:rsidR="004F41B8" w:rsidRDefault="006408FF">
      <w:pPr>
        <w:pStyle w:val="Legenda"/>
        <w:rPr>
          <w:i/>
        </w:rPr>
      </w:pPr>
      <w:bookmarkStart w:id="148" w:name="_Toc470203473"/>
      <w:r>
        <w:t xml:space="preserve">Figura </w:t>
      </w:r>
      <w:r w:rsidR="00AC199B">
        <w:fldChar w:fldCharType="begin"/>
      </w:r>
      <w:r>
        <w:instrText>SEQ Figura \* ARABIC</w:instrText>
      </w:r>
      <w:r w:rsidR="00AC199B">
        <w:fldChar w:fldCharType="separate"/>
      </w:r>
      <w:r w:rsidR="00E75998">
        <w:rPr>
          <w:noProof/>
        </w:rPr>
        <w:t>56</w:t>
      </w:r>
      <w:r w:rsidR="00AC199B">
        <w:fldChar w:fldCharType="end"/>
      </w:r>
      <w:r>
        <w:t xml:space="preserve"> – Comando SQL para não parar o Serviço do Servidor MySQL</w:t>
      </w:r>
      <w:bookmarkEnd w:id="148"/>
    </w:p>
    <w:p w:rsidR="004F41B8" w:rsidRDefault="004F41B8">
      <w:pPr>
        <w:spacing w:line="276" w:lineRule="auto"/>
        <w:ind w:firstLine="0"/>
      </w:pPr>
    </w:p>
    <w:p w:rsidR="004F41B8" w:rsidRDefault="006408FF">
      <w:r>
        <w:t>O comando abaixo mostra os usuários dentro do seu servidor MySQL:</w:t>
      </w:r>
    </w:p>
    <w:p w:rsidR="004F41B8" w:rsidRDefault="006408FF">
      <w:pPr>
        <w:keepNext/>
        <w:ind w:firstLine="0"/>
      </w:pPr>
      <w:r>
        <w:rPr>
          <w:noProof/>
          <w:lang w:eastAsia="pt-BR"/>
        </w:rPr>
        <w:drawing>
          <wp:anchor distT="0" distB="0" distL="114300" distR="114300" simplePos="0" relativeHeight="251662848" behindDoc="0" locked="0" layoutInCell="1" allowOverlap="1">
            <wp:simplePos x="0" y="0"/>
            <wp:positionH relativeFrom="column">
              <wp:align>left</wp:align>
            </wp:positionH>
            <wp:positionV relativeFrom="paragraph">
              <wp:align>top</wp:align>
            </wp:positionV>
            <wp:extent cx="3476625" cy="1876425"/>
            <wp:effectExtent l="19050" t="0" r="9525" b="0"/>
            <wp:wrapSquare wrapText="bothSides"/>
            <wp:docPr id="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pic:cNvPicPr>
                      <a:picLocks noChangeAspect="1" noChangeArrowheads="1"/>
                    </pic:cNvPicPr>
                  </pic:nvPicPr>
                  <pic:blipFill>
                    <a:blip r:embed="rId66"/>
                    <a:stretch>
                      <a:fillRect/>
                    </a:stretch>
                  </pic:blipFill>
                  <pic:spPr bwMode="auto">
                    <a:xfrm>
                      <a:off x="0" y="0"/>
                      <a:ext cx="3476625" cy="1876425"/>
                    </a:xfrm>
                    <a:prstGeom prst="rect">
                      <a:avLst/>
                    </a:prstGeom>
                    <a:noFill/>
                    <a:ln w="9525">
                      <a:noFill/>
                      <a:miter lim="800000"/>
                      <a:headEnd/>
                      <a:tailEnd/>
                    </a:ln>
                  </pic:spPr>
                </pic:pic>
              </a:graphicData>
            </a:graphic>
          </wp:anchor>
        </w:drawing>
      </w:r>
      <w:r w:rsidR="009549F7">
        <w:br w:type="textWrapping" w:clear="all"/>
      </w:r>
    </w:p>
    <w:p w:rsidR="004F41B8" w:rsidRDefault="006408FF">
      <w:pPr>
        <w:pStyle w:val="Legenda"/>
        <w:rPr>
          <w:i/>
        </w:rPr>
      </w:pPr>
      <w:bookmarkStart w:id="149" w:name="_Toc470203474"/>
      <w:r>
        <w:t xml:space="preserve">Figura </w:t>
      </w:r>
      <w:r w:rsidR="00AC199B">
        <w:fldChar w:fldCharType="begin"/>
      </w:r>
      <w:r>
        <w:instrText>SEQ Figura \* ARABIC</w:instrText>
      </w:r>
      <w:r w:rsidR="00AC199B">
        <w:fldChar w:fldCharType="separate"/>
      </w:r>
      <w:r w:rsidR="00E75998">
        <w:rPr>
          <w:noProof/>
        </w:rPr>
        <w:t>57</w:t>
      </w:r>
      <w:r w:rsidR="00AC199B">
        <w:fldChar w:fldCharType="end"/>
      </w:r>
      <w:r>
        <w:t xml:space="preserve"> – Comando SQL para Mostrar Usuários Cadastrados no Servidor MySQL</w:t>
      </w:r>
      <w:bookmarkEnd w:id="149"/>
    </w:p>
    <w:p w:rsidR="004F41B8" w:rsidRDefault="004F41B8">
      <w:pPr>
        <w:ind w:firstLine="0"/>
      </w:pPr>
    </w:p>
    <w:p w:rsidR="004F41B8" w:rsidRDefault="006408FF">
      <w:r>
        <w:t>O comando abaixo dar um update em algum usuário dentro do servidor MySQL, o comando para dar um refresh no servidor MySQL:</w:t>
      </w:r>
    </w:p>
    <w:p w:rsidR="004F41B8" w:rsidRDefault="006408FF">
      <w:pPr>
        <w:keepNext/>
        <w:ind w:firstLine="0"/>
      </w:pPr>
      <w:r>
        <w:rPr>
          <w:noProof/>
          <w:lang w:eastAsia="pt-BR"/>
        </w:rPr>
        <w:lastRenderedPageBreak/>
        <w:drawing>
          <wp:inline distT="0" distB="0" distL="0" distR="0">
            <wp:extent cx="5502910" cy="836295"/>
            <wp:effectExtent l="0" t="0" r="0" b="0"/>
            <wp:docPr id="6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pic:cNvPicPr>
                      <a:picLocks noChangeAspect="1" noChangeArrowheads="1"/>
                    </pic:cNvPicPr>
                  </pic:nvPicPr>
                  <pic:blipFill>
                    <a:blip r:embed="rId67"/>
                    <a:stretch>
                      <a:fillRect/>
                    </a:stretch>
                  </pic:blipFill>
                  <pic:spPr bwMode="auto">
                    <a:xfrm>
                      <a:off x="0" y="0"/>
                      <a:ext cx="5502910" cy="836295"/>
                    </a:xfrm>
                    <a:prstGeom prst="rect">
                      <a:avLst/>
                    </a:prstGeom>
                    <a:noFill/>
                    <a:ln w="9525">
                      <a:noFill/>
                      <a:miter lim="800000"/>
                      <a:headEnd/>
                      <a:tailEnd/>
                    </a:ln>
                  </pic:spPr>
                </pic:pic>
              </a:graphicData>
            </a:graphic>
          </wp:inline>
        </w:drawing>
      </w:r>
    </w:p>
    <w:p w:rsidR="004F41B8" w:rsidRDefault="006408FF">
      <w:pPr>
        <w:pStyle w:val="Legenda"/>
      </w:pPr>
      <w:bookmarkStart w:id="150" w:name="_Toc470203475"/>
      <w:r>
        <w:t xml:space="preserve">Figura </w:t>
      </w:r>
      <w:r w:rsidR="00AC199B">
        <w:fldChar w:fldCharType="begin"/>
      </w:r>
      <w:r>
        <w:instrText>SEQ Figura \* ARABIC</w:instrText>
      </w:r>
      <w:r w:rsidR="00AC199B">
        <w:fldChar w:fldCharType="separate"/>
      </w:r>
      <w:r w:rsidR="00E75998">
        <w:rPr>
          <w:noProof/>
        </w:rPr>
        <w:t>58</w:t>
      </w:r>
      <w:r w:rsidR="00AC199B">
        <w:fldChar w:fldCharType="end"/>
      </w:r>
      <w:r>
        <w:t xml:space="preserve"> – Comando SQL para Alterar um Usuário no Servidor MySQL</w:t>
      </w:r>
      <w:bookmarkEnd w:id="150"/>
    </w:p>
    <w:p w:rsidR="004F41B8" w:rsidRDefault="004F41B8"/>
    <w:p w:rsidR="004F41B8" w:rsidRDefault="006408FF">
      <w:r>
        <w:t>Com esse usuário que foi alterado dentro do servidor MySQL vai ser usad</w:t>
      </w:r>
      <w:r w:rsidR="007F0D01">
        <w:t>o na</w:t>
      </w:r>
      <w:r>
        <w:t xml:space="preserve"> aplicação feita em </w:t>
      </w:r>
      <w:r w:rsidR="00466027">
        <w:t>Java</w:t>
      </w:r>
      <w:r>
        <w:t>.</w:t>
      </w:r>
    </w:p>
    <w:p w:rsidR="004F41B8" w:rsidRDefault="006408FF">
      <w:pPr>
        <w:ind w:firstLine="0"/>
      </w:pPr>
      <w:r>
        <w:br w:type="page"/>
      </w:r>
    </w:p>
    <w:p w:rsidR="004F41B8" w:rsidRDefault="006408FF">
      <w:pPr>
        <w:ind w:firstLine="0"/>
        <w:rPr>
          <w:b/>
          <w:sz w:val="28"/>
          <w:szCs w:val="28"/>
        </w:rPr>
      </w:pPr>
      <w:r>
        <w:rPr>
          <w:b/>
          <w:sz w:val="28"/>
          <w:szCs w:val="28"/>
        </w:rPr>
        <w:lastRenderedPageBreak/>
        <w:t>SISTEMA DE CADASTRO DE ESTÁGIOS COM CONSULTAS AVANÇADAS</w:t>
      </w:r>
    </w:p>
    <w:p w:rsidR="004F41B8" w:rsidRDefault="006408FF">
      <w:pPr>
        <w:keepNext/>
        <w:ind w:firstLine="0"/>
      </w:pPr>
      <w:r>
        <w:rPr>
          <w:noProof/>
          <w:lang w:eastAsia="pt-BR"/>
        </w:rPr>
        <w:drawing>
          <wp:inline distT="0" distB="0" distL="0" distR="0">
            <wp:extent cx="5502910" cy="7467600"/>
            <wp:effectExtent l="0" t="0" r="0" b="0"/>
            <wp:docPr id="6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pic:cNvPicPr>
                      <a:picLocks noChangeAspect="1" noChangeArrowheads="1"/>
                    </pic:cNvPicPr>
                  </pic:nvPicPr>
                  <pic:blipFill>
                    <a:blip r:embed="rId68"/>
                    <a:stretch>
                      <a:fillRect/>
                    </a:stretch>
                  </pic:blipFill>
                  <pic:spPr bwMode="auto">
                    <a:xfrm>
                      <a:off x="0" y="0"/>
                      <a:ext cx="5502910" cy="7467600"/>
                    </a:xfrm>
                    <a:prstGeom prst="rect">
                      <a:avLst/>
                    </a:prstGeom>
                    <a:noFill/>
                    <a:ln w="9525">
                      <a:noFill/>
                      <a:miter lim="800000"/>
                      <a:headEnd/>
                      <a:tailEnd/>
                    </a:ln>
                  </pic:spPr>
                </pic:pic>
              </a:graphicData>
            </a:graphic>
          </wp:inline>
        </w:drawing>
      </w:r>
    </w:p>
    <w:p w:rsidR="004F41B8" w:rsidRDefault="006408FF">
      <w:pPr>
        <w:pStyle w:val="Legenda"/>
        <w:rPr>
          <w:i/>
        </w:rPr>
      </w:pPr>
      <w:bookmarkStart w:id="151" w:name="_Toc470203476"/>
      <w:r>
        <w:t xml:space="preserve">Figura </w:t>
      </w:r>
      <w:r w:rsidR="00AC199B">
        <w:fldChar w:fldCharType="begin"/>
      </w:r>
      <w:r>
        <w:instrText>SEQ Figura \* ARABIC</w:instrText>
      </w:r>
      <w:r w:rsidR="00AC199B">
        <w:fldChar w:fldCharType="separate"/>
      </w:r>
      <w:r w:rsidR="00E75998">
        <w:rPr>
          <w:noProof/>
        </w:rPr>
        <w:t>59</w:t>
      </w:r>
      <w:r w:rsidR="00AC199B">
        <w:fldChar w:fldCharType="end"/>
      </w:r>
      <w:r>
        <w:t xml:space="preserve"> – Com Usuário e Senha Definido no Servidor MySQL Pod</w:t>
      </w:r>
      <w:r w:rsidR="007F0D01">
        <w:t>emos Configurar o Model da Aplicação</w:t>
      </w:r>
      <w:r>
        <w:t xml:space="preserve"> JAVA</w:t>
      </w:r>
      <w:bookmarkEnd w:id="151"/>
    </w:p>
    <w:p w:rsidR="004F41B8" w:rsidRDefault="004F41B8">
      <w:pPr>
        <w:spacing w:line="276" w:lineRule="auto"/>
        <w:ind w:firstLine="0"/>
      </w:pPr>
    </w:p>
    <w:p w:rsidR="004F41B8" w:rsidRDefault="006408FF">
      <w:pPr>
        <w:keepNext/>
        <w:spacing w:line="276" w:lineRule="auto"/>
        <w:ind w:firstLine="0"/>
      </w:pPr>
      <w:r>
        <w:rPr>
          <w:noProof/>
          <w:lang w:eastAsia="pt-BR"/>
        </w:rPr>
        <w:lastRenderedPageBreak/>
        <w:drawing>
          <wp:inline distT="0" distB="0" distL="0" distR="0">
            <wp:extent cx="3600450" cy="2733675"/>
            <wp:effectExtent l="0" t="0" r="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69"/>
                    <a:stretch>
                      <a:fillRect/>
                    </a:stretch>
                  </pic:blipFill>
                  <pic:spPr bwMode="auto">
                    <a:xfrm>
                      <a:off x="0" y="0"/>
                      <a:ext cx="3600450" cy="2733675"/>
                    </a:xfrm>
                    <a:prstGeom prst="rect">
                      <a:avLst/>
                    </a:prstGeom>
                    <a:noFill/>
                    <a:ln w="9525">
                      <a:noFill/>
                      <a:miter lim="800000"/>
                      <a:headEnd/>
                      <a:tailEnd/>
                    </a:ln>
                  </pic:spPr>
                </pic:pic>
              </a:graphicData>
            </a:graphic>
          </wp:inline>
        </w:drawing>
      </w:r>
    </w:p>
    <w:p w:rsidR="004F41B8" w:rsidRDefault="006408FF">
      <w:pPr>
        <w:pStyle w:val="Legenda"/>
      </w:pPr>
      <w:bookmarkStart w:id="152" w:name="_Toc470203477"/>
      <w:r>
        <w:t xml:space="preserve">Figura </w:t>
      </w:r>
      <w:r w:rsidR="00AC199B">
        <w:fldChar w:fldCharType="begin"/>
      </w:r>
      <w:r>
        <w:instrText>SEQ Figura \* ARABIC</w:instrText>
      </w:r>
      <w:r w:rsidR="00AC199B">
        <w:fldChar w:fldCharType="separate"/>
      </w:r>
      <w:r w:rsidR="00E75998">
        <w:rPr>
          <w:noProof/>
        </w:rPr>
        <w:t>60</w:t>
      </w:r>
      <w:r w:rsidR="00AC199B">
        <w:fldChar w:fldCharType="end"/>
      </w:r>
      <w:r>
        <w:t xml:space="preserve"> – Tela de Login Logada com o Serviço do nosso Servidor MySQL</w:t>
      </w:r>
      <w:bookmarkEnd w:id="152"/>
    </w:p>
    <w:p w:rsidR="004F41B8" w:rsidRDefault="004F41B8"/>
    <w:p w:rsidR="004F41B8" w:rsidRDefault="006408FF">
      <w:r>
        <w:t>A imagem que foi usada no projeto indicando a comunicação com o Banco de Dados</w:t>
      </w:r>
    </w:p>
    <w:p w:rsidR="004F41B8" w:rsidRDefault="006408FF">
      <w:pPr>
        <w:keepNext/>
        <w:spacing w:line="276" w:lineRule="auto"/>
        <w:ind w:firstLine="0"/>
      </w:pPr>
      <w:r>
        <w:rPr>
          <w:noProof/>
          <w:lang w:eastAsia="pt-BR"/>
        </w:rPr>
        <w:drawing>
          <wp:inline distT="0" distB="0" distL="0" distR="0">
            <wp:extent cx="5502910" cy="2257425"/>
            <wp:effectExtent l="0" t="0" r="0" b="0"/>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70"/>
                    <a:stretch>
                      <a:fillRect/>
                    </a:stretch>
                  </pic:blipFill>
                  <pic:spPr bwMode="auto">
                    <a:xfrm>
                      <a:off x="0" y="0"/>
                      <a:ext cx="5502910" cy="2257425"/>
                    </a:xfrm>
                    <a:prstGeom prst="rect">
                      <a:avLst/>
                    </a:prstGeom>
                    <a:noFill/>
                    <a:ln w="9525">
                      <a:noFill/>
                      <a:miter lim="800000"/>
                      <a:headEnd/>
                      <a:tailEnd/>
                    </a:ln>
                  </pic:spPr>
                </pic:pic>
              </a:graphicData>
            </a:graphic>
          </wp:inline>
        </w:drawing>
      </w:r>
    </w:p>
    <w:p w:rsidR="004F41B8" w:rsidRDefault="006408FF">
      <w:pPr>
        <w:pStyle w:val="Legenda"/>
        <w:rPr>
          <w:rFonts w:eastAsiaTheme="majorEastAsia" w:cstheme="majorBidi"/>
          <w:bCs/>
          <w:i/>
        </w:rPr>
      </w:pPr>
      <w:bookmarkStart w:id="153" w:name="_Toc470203478"/>
      <w:r>
        <w:t xml:space="preserve">Figura </w:t>
      </w:r>
      <w:r w:rsidR="00AC199B">
        <w:fldChar w:fldCharType="begin"/>
      </w:r>
      <w:r>
        <w:instrText>SEQ Figura \* ARABIC</w:instrText>
      </w:r>
      <w:r w:rsidR="00AC199B">
        <w:fldChar w:fldCharType="separate"/>
      </w:r>
      <w:r w:rsidR="00E75998">
        <w:rPr>
          <w:noProof/>
        </w:rPr>
        <w:t>61</w:t>
      </w:r>
      <w:r w:rsidR="00AC199B">
        <w:fldChar w:fldCharType="end"/>
      </w:r>
      <w:r>
        <w:t xml:space="preserve"> – Configurando a Imagem à Aparecer na Nossa Aplicação Referente a Conexão com o Servidor MySQL</w:t>
      </w:r>
      <w:bookmarkEnd w:id="153"/>
    </w:p>
    <w:p w:rsidR="004F41B8" w:rsidRDefault="006408FF">
      <w:pPr>
        <w:keepNext/>
        <w:spacing w:line="276" w:lineRule="auto"/>
        <w:ind w:firstLine="0"/>
      </w:pPr>
      <w:r>
        <w:rPr>
          <w:noProof/>
          <w:lang w:eastAsia="pt-BR"/>
        </w:rPr>
        <w:lastRenderedPageBreak/>
        <w:drawing>
          <wp:inline distT="0" distB="0" distL="0" distR="0">
            <wp:extent cx="3933825" cy="2238375"/>
            <wp:effectExtent l="0" t="0" r="0" b="0"/>
            <wp:docPr id="7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pic:cNvPicPr>
                      <a:picLocks noChangeAspect="1" noChangeArrowheads="1"/>
                    </pic:cNvPicPr>
                  </pic:nvPicPr>
                  <pic:blipFill>
                    <a:blip r:embed="rId71"/>
                    <a:stretch>
                      <a:fillRect/>
                    </a:stretch>
                  </pic:blipFill>
                  <pic:spPr bwMode="auto">
                    <a:xfrm>
                      <a:off x="0" y="0"/>
                      <a:ext cx="3933825" cy="2238375"/>
                    </a:xfrm>
                    <a:prstGeom prst="rect">
                      <a:avLst/>
                    </a:prstGeom>
                    <a:noFill/>
                    <a:ln w="9525">
                      <a:noFill/>
                      <a:miter lim="800000"/>
                      <a:headEnd/>
                      <a:tailEnd/>
                    </a:ln>
                  </pic:spPr>
                </pic:pic>
              </a:graphicData>
            </a:graphic>
          </wp:inline>
        </w:drawing>
      </w:r>
    </w:p>
    <w:p w:rsidR="004F41B8" w:rsidRDefault="006408FF">
      <w:pPr>
        <w:pStyle w:val="Legenda"/>
        <w:rPr>
          <w:i/>
          <w:lang w:eastAsia="pt-BR"/>
        </w:rPr>
      </w:pPr>
      <w:bookmarkStart w:id="154" w:name="_Toc470203479"/>
      <w:r>
        <w:t xml:space="preserve">Figura </w:t>
      </w:r>
      <w:r w:rsidR="00AC199B">
        <w:fldChar w:fldCharType="begin"/>
      </w:r>
      <w:r>
        <w:instrText>SEQ Figura \* ARABIC</w:instrText>
      </w:r>
      <w:r w:rsidR="00AC199B">
        <w:fldChar w:fldCharType="separate"/>
      </w:r>
      <w:r w:rsidR="00E75998">
        <w:rPr>
          <w:noProof/>
        </w:rPr>
        <w:t>62</w:t>
      </w:r>
      <w:r w:rsidR="00AC199B">
        <w:fldChar w:fldCharType="end"/>
      </w:r>
      <w:r>
        <w:t xml:space="preserve"> – Conexão Estabelecida com Sucesso</w:t>
      </w:r>
      <w:bookmarkEnd w:id="154"/>
    </w:p>
    <w:p w:rsidR="004F41B8" w:rsidRDefault="004F41B8">
      <w:pPr>
        <w:spacing w:line="276" w:lineRule="auto"/>
        <w:ind w:firstLine="0"/>
        <w:rPr>
          <w:lang w:eastAsia="pt-BR"/>
        </w:rPr>
      </w:pPr>
    </w:p>
    <w:p w:rsidR="004F41B8" w:rsidRDefault="00BE05FD">
      <w:r>
        <w:t xml:space="preserve"> </w:t>
      </w:r>
      <w:r w:rsidR="00466027">
        <w:t>Fazendo</w:t>
      </w:r>
      <w:r w:rsidR="006408FF">
        <w:t xml:space="preserve"> um backup do seu Banco de Dados no seu servidor MySQL, há várias formas de se fazer um backup do seu banco de </w:t>
      </w:r>
      <w:r>
        <w:t xml:space="preserve">dados, </w:t>
      </w:r>
      <w:r w:rsidR="006408FF">
        <w:t xml:space="preserve">usar o utilitário mysqldump que vai rodar no terminal do </w:t>
      </w:r>
      <w:r w:rsidR="00466027">
        <w:t>Linux</w:t>
      </w:r>
      <w:r w:rsidR="006408FF">
        <w:t xml:space="preserve"> antes de tudo você não tem que logar com seu usuário root, tem que logar com sua outra conta que você configurou na hora de instalar o seu servidor Linux:</w:t>
      </w:r>
    </w:p>
    <w:p w:rsidR="004F41B8" w:rsidRDefault="006408FF">
      <w:pPr>
        <w:keepNext/>
        <w:ind w:firstLine="0"/>
      </w:pPr>
      <w:r>
        <w:rPr>
          <w:noProof/>
          <w:lang w:eastAsia="pt-BR"/>
        </w:rPr>
        <w:drawing>
          <wp:inline distT="0" distB="0" distL="0" distR="0">
            <wp:extent cx="5400040" cy="3046095"/>
            <wp:effectExtent l="0" t="0" r="0" b="0"/>
            <wp:docPr id="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pic:cNvPicPr>
                      <a:picLocks noChangeAspect="1" noChangeArrowheads="1"/>
                    </pic:cNvPicPr>
                  </pic:nvPicPr>
                  <pic:blipFill>
                    <a:blip r:embed="rId72"/>
                    <a:stretch>
                      <a:fillRect/>
                    </a:stretch>
                  </pic:blipFill>
                  <pic:spPr bwMode="auto">
                    <a:xfrm>
                      <a:off x="0" y="0"/>
                      <a:ext cx="5400040" cy="3046095"/>
                    </a:xfrm>
                    <a:prstGeom prst="rect">
                      <a:avLst/>
                    </a:prstGeom>
                    <a:noFill/>
                    <a:ln w="9525">
                      <a:noFill/>
                      <a:miter lim="800000"/>
                      <a:headEnd/>
                      <a:tailEnd/>
                    </a:ln>
                  </pic:spPr>
                </pic:pic>
              </a:graphicData>
            </a:graphic>
          </wp:inline>
        </w:drawing>
      </w:r>
    </w:p>
    <w:p w:rsidR="004F41B8" w:rsidRDefault="006408FF">
      <w:pPr>
        <w:pStyle w:val="Legenda"/>
        <w:rPr>
          <w:i/>
        </w:rPr>
      </w:pPr>
      <w:bookmarkStart w:id="155" w:name="_Toc470203480"/>
      <w:r>
        <w:t xml:space="preserve">Figura </w:t>
      </w:r>
      <w:r w:rsidR="00AC199B">
        <w:fldChar w:fldCharType="begin"/>
      </w:r>
      <w:r>
        <w:instrText>SEQ Figura \* ARABIC</w:instrText>
      </w:r>
      <w:r w:rsidR="00AC199B">
        <w:fldChar w:fldCharType="separate"/>
      </w:r>
      <w:r w:rsidR="00E75998">
        <w:rPr>
          <w:noProof/>
        </w:rPr>
        <w:t>63</w:t>
      </w:r>
      <w:r w:rsidR="00AC199B">
        <w:fldChar w:fldCharType="end"/>
      </w:r>
      <w:r>
        <w:t xml:space="preserve"> – Logando com outro Usuário</w:t>
      </w:r>
      <w:bookmarkEnd w:id="155"/>
    </w:p>
    <w:p w:rsidR="004F41B8" w:rsidRDefault="006408FF">
      <w:pPr>
        <w:keepNext/>
        <w:ind w:firstLine="0"/>
      </w:pPr>
      <w:r>
        <w:rPr>
          <w:noProof/>
          <w:lang w:eastAsia="pt-BR"/>
        </w:rPr>
        <w:lastRenderedPageBreak/>
        <w:drawing>
          <wp:inline distT="0" distB="0" distL="0" distR="0">
            <wp:extent cx="5400040" cy="1446530"/>
            <wp:effectExtent l="0" t="0" r="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73"/>
                    <a:stretch>
                      <a:fillRect/>
                    </a:stretch>
                  </pic:blipFill>
                  <pic:spPr bwMode="auto">
                    <a:xfrm>
                      <a:off x="0" y="0"/>
                      <a:ext cx="5400040" cy="1446530"/>
                    </a:xfrm>
                    <a:prstGeom prst="rect">
                      <a:avLst/>
                    </a:prstGeom>
                    <a:noFill/>
                    <a:ln w="9525">
                      <a:noFill/>
                      <a:miter lim="800000"/>
                      <a:headEnd/>
                      <a:tailEnd/>
                    </a:ln>
                  </pic:spPr>
                </pic:pic>
              </a:graphicData>
            </a:graphic>
          </wp:inline>
        </w:drawing>
      </w:r>
    </w:p>
    <w:p w:rsidR="004F41B8" w:rsidRDefault="006408FF">
      <w:pPr>
        <w:pStyle w:val="Legenda"/>
      </w:pPr>
      <w:bookmarkStart w:id="156" w:name="_Toc470203481"/>
      <w:r>
        <w:t xml:space="preserve">Figura </w:t>
      </w:r>
      <w:r w:rsidR="00AC199B">
        <w:fldChar w:fldCharType="begin"/>
      </w:r>
      <w:r>
        <w:instrText>SEQ Figura \* ARABIC</w:instrText>
      </w:r>
      <w:r w:rsidR="00AC199B">
        <w:fldChar w:fldCharType="separate"/>
      </w:r>
      <w:r w:rsidR="00E75998">
        <w:rPr>
          <w:noProof/>
        </w:rPr>
        <w:t>64</w:t>
      </w:r>
      <w:r w:rsidR="00AC199B">
        <w:fldChar w:fldCharType="end"/>
      </w:r>
      <w:r>
        <w:t xml:space="preserve"> – Comando SQL para fazer um Backup da sua Base de Dados no Servidor MySQL (indicando o caminho a ser gerado o doc .sql)</w:t>
      </w:r>
      <w:bookmarkEnd w:id="156"/>
    </w:p>
    <w:p w:rsidR="004F41B8" w:rsidRDefault="004F41B8"/>
    <w:p w:rsidR="004F41B8" w:rsidRDefault="006408FF">
      <w:r>
        <w:t>Pronto o backup do Banco de Dados estagio_faimi foi feito, ou pode ser de outro Banco</w:t>
      </w:r>
      <w:r w:rsidR="00BE05FD">
        <w:t xml:space="preserve"> de Dados qualquer, </w:t>
      </w:r>
      <w:r w:rsidR="00E60474">
        <w:t>realizar</w:t>
      </w:r>
      <w:r>
        <w:t xml:space="preserve"> uma restauração do Banco de Dados estagio_fami ou qualquer outro Banco de Dados.  Primeiro você tem que fazer uma nova base de Dados para fazer a restauração do seu Banco de Dados:</w:t>
      </w:r>
    </w:p>
    <w:p w:rsidR="004F41B8" w:rsidRDefault="006408FF">
      <w:pPr>
        <w:keepNext/>
        <w:ind w:firstLine="0"/>
      </w:pPr>
      <w:r>
        <w:rPr>
          <w:noProof/>
          <w:lang w:eastAsia="pt-BR"/>
        </w:rPr>
        <w:drawing>
          <wp:inline distT="0" distB="0" distL="0" distR="0">
            <wp:extent cx="5400040" cy="2745740"/>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74"/>
                    <a:stretch>
                      <a:fillRect/>
                    </a:stretch>
                  </pic:blipFill>
                  <pic:spPr bwMode="auto">
                    <a:xfrm>
                      <a:off x="0" y="0"/>
                      <a:ext cx="5400040" cy="2745740"/>
                    </a:xfrm>
                    <a:prstGeom prst="rect">
                      <a:avLst/>
                    </a:prstGeom>
                    <a:noFill/>
                    <a:ln w="9525">
                      <a:noFill/>
                      <a:miter lim="800000"/>
                      <a:headEnd/>
                      <a:tailEnd/>
                    </a:ln>
                  </pic:spPr>
                </pic:pic>
              </a:graphicData>
            </a:graphic>
          </wp:inline>
        </w:drawing>
      </w:r>
    </w:p>
    <w:p w:rsidR="004F41B8" w:rsidRDefault="006408FF">
      <w:pPr>
        <w:pStyle w:val="Legenda"/>
      </w:pPr>
      <w:bookmarkStart w:id="157" w:name="_Toc470203482"/>
      <w:r>
        <w:t xml:space="preserve">Figura </w:t>
      </w:r>
      <w:r w:rsidR="00AC199B">
        <w:fldChar w:fldCharType="begin"/>
      </w:r>
      <w:r>
        <w:instrText>SEQ Figura \* ARABIC</w:instrText>
      </w:r>
      <w:r w:rsidR="00AC199B">
        <w:fldChar w:fldCharType="separate"/>
      </w:r>
      <w:r w:rsidR="00E75998">
        <w:rPr>
          <w:noProof/>
        </w:rPr>
        <w:t>65</w:t>
      </w:r>
      <w:r w:rsidR="00AC199B">
        <w:fldChar w:fldCharType="end"/>
      </w:r>
      <w:r>
        <w:t xml:space="preserve"> – Comando SQL para Criar uma Nova Base de Dados</w:t>
      </w:r>
      <w:bookmarkEnd w:id="157"/>
    </w:p>
    <w:p w:rsidR="004F41B8" w:rsidRDefault="004F41B8"/>
    <w:p w:rsidR="004F41B8" w:rsidRDefault="006408FF">
      <w:pPr>
        <w:keepNext/>
        <w:ind w:firstLine="0"/>
      </w:pPr>
      <w:r>
        <w:rPr>
          <w:noProof/>
          <w:lang w:eastAsia="pt-BR"/>
        </w:rPr>
        <w:drawing>
          <wp:inline distT="0" distB="0" distL="0" distR="0">
            <wp:extent cx="5400040" cy="598805"/>
            <wp:effectExtent l="0" t="0" r="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75"/>
                    <a:stretch>
                      <a:fillRect/>
                    </a:stretch>
                  </pic:blipFill>
                  <pic:spPr bwMode="auto">
                    <a:xfrm>
                      <a:off x="0" y="0"/>
                      <a:ext cx="5400040" cy="598805"/>
                    </a:xfrm>
                    <a:prstGeom prst="rect">
                      <a:avLst/>
                    </a:prstGeom>
                    <a:noFill/>
                    <a:ln w="9525">
                      <a:noFill/>
                      <a:miter lim="800000"/>
                      <a:headEnd/>
                      <a:tailEnd/>
                    </a:ln>
                  </pic:spPr>
                </pic:pic>
              </a:graphicData>
            </a:graphic>
          </wp:inline>
        </w:drawing>
      </w:r>
    </w:p>
    <w:p w:rsidR="004F41B8" w:rsidRDefault="006408FF">
      <w:pPr>
        <w:pStyle w:val="Legenda"/>
        <w:rPr>
          <w:i/>
        </w:rPr>
      </w:pPr>
      <w:bookmarkStart w:id="158" w:name="_Toc470203483"/>
      <w:r>
        <w:t xml:space="preserve">Figura </w:t>
      </w:r>
      <w:r w:rsidR="00AC199B">
        <w:fldChar w:fldCharType="begin"/>
      </w:r>
      <w:r>
        <w:instrText>SEQ Figura \* ARABIC</w:instrText>
      </w:r>
      <w:r w:rsidR="00AC199B">
        <w:fldChar w:fldCharType="separate"/>
      </w:r>
      <w:r w:rsidR="00E75998">
        <w:rPr>
          <w:noProof/>
        </w:rPr>
        <w:t>66</w:t>
      </w:r>
      <w:r w:rsidR="00AC199B">
        <w:fldChar w:fldCharType="end"/>
      </w:r>
      <w:r>
        <w:t xml:space="preserve"> – Comando SQL para Restaurar o Backup da sua Base de Dados no Servidor MySQL</w:t>
      </w:r>
      <w:bookmarkEnd w:id="158"/>
    </w:p>
    <w:p w:rsidR="004F41B8" w:rsidRDefault="006408FF">
      <w:pPr>
        <w:keepNext/>
        <w:ind w:firstLine="0"/>
      </w:pPr>
      <w:r>
        <w:rPr>
          <w:noProof/>
          <w:lang w:eastAsia="pt-BR"/>
        </w:rPr>
        <w:lastRenderedPageBreak/>
        <w:drawing>
          <wp:inline distT="0" distB="0" distL="0" distR="0">
            <wp:extent cx="5400040" cy="4248150"/>
            <wp:effectExtent l="0" t="0" r="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76"/>
                    <a:stretch>
                      <a:fillRect/>
                    </a:stretch>
                  </pic:blipFill>
                  <pic:spPr bwMode="auto">
                    <a:xfrm>
                      <a:off x="0" y="0"/>
                      <a:ext cx="5400040" cy="4248150"/>
                    </a:xfrm>
                    <a:prstGeom prst="rect">
                      <a:avLst/>
                    </a:prstGeom>
                    <a:noFill/>
                    <a:ln w="9525">
                      <a:noFill/>
                      <a:miter lim="800000"/>
                      <a:headEnd/>
                      <a:tailEnd/>
                    </a:ln>
                  </pic:spPr>
                </pic:pic>
              </a:graphicData>
            </a:graphic>
          </wp:inline>
        </w:drawing>
      </w:r>
    </w:p>
    <w:p w:rsidR="004F41B8" w:rsidRDefault="006408FF">
      <w:pPr>
        <w:pStyle w:val="Legenda"/>
      </w:pPr>
      <w:bookmarkStart w:id="159" w:name="_Toc470203484"/>
      <w:r>
        <w:t xml:space="preserve">Figura </w:t>
      </w:r>
      <w:r w:rsidR="00AC199B">
        <w:fldChar w:fldCharType="begin"/>
      </w:r>
      <w:r>
        <w:instrText>SEQ Figura \* ARABIC</w:instrText>
      </w:r>
      <w:r w:rsidR="00AC199B">
        <w:fldChar w:fldCharType="separate"/>
      </w:r>
      <w:r w:rsidR="00E75998">
        <w:rPr>
          <w:noProof/>
        </w:rPr>
        <w:t>67</w:t>
      </w:r>
      <w:r w:rsidR="00AC199B">
        <w:fldChar w:fldCharType="end"/>
      </w:r>
      <w:r w:rsidR="005B64A5">
        <w:t xml:space="preserve"> – V</w:t>
      </w:r>
      <w:r>
        <w:t>erificando na Ferramenta MySQL Workbench se a sua Base de Dados foi Restaurada com Sucesso</w:t>
      </w:r>
      <w:bookmarkEnd w:id="159"/>
    </w:p>
    <w:p w:rsidR="004F41B8" w:rsidRDefault="004F41B8"/>
    <w:p w:rsidR="004F41B8" w:rsidRDefault="006408FF">
      <w:pPr>
        <w:pStyle w:val="Ttulo2"/>
      </w:pPr>
      <w:r>
        <w:br w:type="page"/>
      </w:r>
    </w:p>
    <w:bookmarkStart w:id="160" w:name="_Toc470203591" w:displacedByCustomXml="next"/>
    <w:sdt>
      <w:sdtPr>
        <w:rPr>
          <w:rFonts w:eastAsiaTheme="minorHAnsi" w:cstheme="minorBidi"/>
          <w:b w:val="0"/>
          <w:bCs w:val="0"/>
          <w:caps w:val="0"/>
          <w:sz w:val="24"/>
          <w:szCs w:val="22"/>
        </w:rPr>
        <w:id w:val="731279896"/>
        <w:docPartObj>
          <w:docPartGallery w:val="Bibliographies"/>
          <w:docPartUnique/>
        </w:docPartObj>
      </w:sdtPr>
      <w:sdtContent>
        <w:p w:rsidR="00A40D60" w:rsidRDefault="00A40D60">
          <w:pPr>
            <w:pStyle w:val="Ttulo1"/>
          </w:pPr>
          <w:r>
            <w:t>Bibliografias</w:t>
          </w:r>
          <w:bookmarkEnd w:id="160"/>
        </w:p>
        <w:sdt>
          <w:sdtPr>
            <w:id w:val="111145805"/>
            <w:bibliography/>
          </w:sdtPr>
          <w:sdtContent>
            <w:p w:rsidR="00A40D60" w:rsidRDefault="00AC199B" w:rsidP="00A40D60">
              <w:pPr>
                <w:pStyle w:val="Bibliografia"/>
                <w:ind w:left="720" w:hanging="720"/>
                <w:rPr>
                  <w:noProof/>
                  <w:szCs w:val="24"/>
                </w:rPr>
              </w:pPr>
              <w:r>
                <w:fldChar w:fldCharType="begin"/>
              </w:r>
              <w:r w:rsidR="00A40D60">
                <w:instrText>BIBLIOGRAPHY</w:instrText>
              </w:r>
              <w:r>
                <w:fldChar w:fldCharType="separate"/>
              </w:r>
              <w:r w:rsidR="00A40D60">
                <w:rPr>
                  <w:noProof/>
                </w:rPr>
                <w:t xml:space="preserve">Assis, P. J. (18 de Novembro de 2015). </w:t>
              </w:r>
              <w:r w:rsidR="00A40D60">
                <w:rPr>
                  <w:i/>
                  <w:iCs/>
                  <w:noProof/>
                </w:rPr>
                <w:t>Curso de Java com Banco de Dados.</w:t>
              </w:r>
              <w:r w:rsidR="00A40D60">
                <w:rPr>
                  <w:noProof/>
                </w:rPr>
                <w:t xml:space="preserve"> Acesso em 18 de Nov de 2015, disponível em Aula EAD: http://www.aulaead.com</w:t>
              </w:r>
            </w:p>
            <w:p w:rsidR="00A40D60" w:rsidRDefault="00A40D60" w:rsidP="00A40D60">
              <w:pPr>
                <w:pStyle w:val="Bibliografia"/>
                <w:ind w:left="720" w:hanging="720"/>
                <w:rPr>
                  <w:noProof/>
                </w:rPr>
              </w:pPr>
              <w:r>
                <w:rPr>
                  <w:noProof/>
                </w:rPr>
                <w:t xml:space="preserve">Assis, P. J. (16 de Nov de 2015). Curso de Java com Banco de Dados. </w:t>
              </w:r>
              <w:r>
                <w:rPr>
                  <w:i/>
                  <w:iCs/>
                  <w:noProof/>
                </w:rPr>
                <w:t xml:space="preserve">Curso de Java com Banco de Dados </w:t>
              </w:r>
              <w:r>
                <w:rPr>
                  <w:noProof/>
                </w:rPr>
                <w:t>. São Paulo, SP, Brasil: aula EAD. Acesso em 23 de Nov de 2016, disponível em http://www.aulaead.com</w:t>
              </w:r>
            </w:p>
            <w:p w:rsidR="00A40D60" w:rsidRDefault="00A40D60" w:rsidP="00A40D60">
              <w:pPr>
                <w:pStyle w:val="Bibliografia"/>
                <w:ind w:left="720" w:hanging="720"/>
                <w:rPr>
                  <w:noProof/>
                </w:rPr>
              </w:pPr>
              <w:r>
                <w:rPr>
                  <w:noProof/>
                </w:rPr>
                <w:t xml:space="preserve">Assis, P. J. (09 de Maio de 2016). Curso - Primeiros Passos com o Servidor Linux. </w:t>
              </w:r>
              <w:r>
                <w:rPr>
                  <w:i/>
                  <w:iCs/>
                  <w:noProof/>
                </w:rPr>
                <w:t>Curso - Primeiros Passos com o Servidor Linux</w:t>
              </w:r>
              <w:r>
                <w:rPr>
                  <w:noProof/>
                </w:rPr>
                <w:t>. São Paulo, SP, Brasil: aula EAD. Acesso em 09 de Mai de 2016, disponível em Aula EAD: http://www.aulaead.com</w:t>
              </w:r>
            </w:p>
            <w:p w:rsidR="00A40D60" w:rsidRDefault="00A40D60" w:rsidP="00A40D60">
              <w:pPr>
                <w:pStyle w:val="Bibliografia"/>
                <w:ind w:left="720" w:hanging="720"/>
                <w:rPr>
                  <w:noProof/>
                </w:rPr>
              </w:pPr>
              <w:r>
                <w:rPr>
                  <w:noProof/>
                </w:rPr>
                <w:t xml:space="preserve">Silva, G. G. (10 de Nov de 2015). </w:t>
              </w:r>
              <w:r>
                <w:rPr>
                  <w:i/>
                  <w:iCs/>
                  <w:noProof/>
                </w:rPr>
                <w:t>Curso de Java.</w:t>
              </w:r>
              <w:r>
                <w:rPr>
                  <w:noProof/>
                </w:rPr>
                <w:t xml:space="preserve"> Acesso em 05 de Abr de 2016, disponível em Curso em Vídeo: http://www.cursoemvideo.com</w:t>
              </w:r>
            </w:p>
            <w:p w:rsidR="00A40D60" w:rsidRDefault="00A40D60" w:rsidP="00A40D60">
              <w:pPr>
                <w:pStyle w:val="Bibliografia"/>
                <w:ind w:left="720" w:hanging="720"/>
                <w:rPr>
                  <w:noProof/>
                </w:rPr>
              </w:pPr>
              <w:r>
                <w:rPr>
                  <w:noProof/>
                </w:rPr>
                <w:t xml:space="preserve">Silva, G. G. (25 de Abril de 2016). </w:t>
              </w:r>
              <w:r>
                <w:rPr>
                  <w:i/>
                  <w:iCs/>
                  <w:noProof/>
                </w:rPr>
                <w:t>Curso de MySQL.</w:t>
              </w:r>
              <w:r>
                <w:rPr>
                  <w:noProof/>
                </w:rPr>
                <w:t xml:space="preserve"> Acesso em 25 de Abr de 2016, disponível em Curso em Vídeo: http://www.cursoemvideo.com</w:t>
              </w:r>
            </w:p>
            <w:p w:rsidR="00A40D60" w:rsidRDefault="00A40D60" w:rsidP="00A40D60">
              <w:pPr>
                <w:pStyle w:val="Bibliografia"/>
                <w:ind w:left="720" w:hanging="720"/>
                <w:rPr>
                  <w:noProof/>
                </w:rPr>
              </w:pPr>
              <w:r>
                <w:rPr>
                  <w:noProof/>
                </w:rPr>
                <w:t xml:space="preserve">Silva, G. G. (20 de Setembro de 2016). </w:t>
              </w:r>
              <w:r>
                <w:rPr>
                  <w:i/>
                  <w:iCs/>
                  <w:noProof/>
                </w:rPr>
                <w:t>Curso de Programação Orientada à Objeto em Java.</w:t>
              </w:r>
              <w:r>
                <w:rPr>
                  <w:noProof/>
                </w:rPr>
                <w:t xml:space="preserve"> Acesso em 20 de Set de 2016, disponível em Curso em Vídeo: http://www.cursoemvideo.com</w:t>
              </w:r>
            </w:p>
            <w:p w:rsidR="00A40D60" w:rsidRDefault="00A40D60" w:rsidP="00A40D60">
              <w:pPr>
                <w:pStyle w:val="Bibliografia"/>
                <w:ind w:left="720" w:hanging="720"/>
                <w:rPr>
                  <w:noProof/>
                </w:rPr>
              </w:pPr>
              <w:r>
                <w:rPr>
                  <w:noProof/>
                </w:rPr>
                <w:t xml:space="preserve">Wikipedia. (10 de Nov de 2016). </w:t>
              </w:r>
              <w:r>
                <w:rPr>
                  <w:i/>
                  <w:iCs/>
                  <w:noProof/>
                </w:rPr>
                <w:t>Java.</w:t>
              </w:r>
              <w:r>
                <w:rPr>
                  <w:noProof/>
                </w:rPr>
                <w:t xml:space="preserve"> Acesso em 10 de Nov de 2016, disponível em Wikipedia: http://www.wikipedia.com</w:t>
              </w:r>
            </w:p>
            <w:p w:rsidR="00A40D60" w:rsidRDefault="00A40D60" w:rsidP="00A40D60">
              <w:pPr>
                <w:pStyle w:val="Bibliografia"/>
                <w:ind w:left="720" w:hanging="720"/>
                <w:rPr>
                  <w:noProof/>
                </w:rPr>
              </w:pPr>
              <w:r>
                <w:rPr>
                  <w:noProof/>
                </w:rPr>
                <w:t xml:space="preserve">Wikipedia. (10 de Nov de 2016). </w:t>
              </w:r>
              <w:r>
                <w:rPr>
                  <w:i/>
                  <w:iCs/>
                  <w:noProof/>
                </w:rPr>
                <w:t>MySQL.</w:t>
              </w:r>
              <w:r>
                <w:rPr>
                  <w:noProof/>
                </w:rPr>
                <w:t xml:space="preserve"> Acesso em 10 de Nov de 2016, disponível em Wikipedia: http://www.wikipedia.com</w:t>
              </w:r>
            </w:p>
            <w:p w:rsidR="00FE2BBD" w:rsidRDefault="00AC199B" w:rsidP="00A40D60">
              <w:r>
                <w:rPr>
                  <w:b/>
                  <w:bCs/>
                </w:rPr>
                <w:fldChar w:fldCharType="end"/>
              </w:r>
            </w:p>
          </w:sdtContent>
        </w:sdt>
      </w:sdtContent>
    </w:sdt>
    <w:sectPr w:rsidR="00FE2BBD" w:rsidSect="009549F7">
      <w:headerReference w:type="default" r:id="rId77"/>
      <w:pgSz w:w="11906" w:h="16838"/>
      <w:pgMar w:top="1701" w:right="1134" w:bottom="1134" w:left="1701" w:header="1134" w:footer="0" w:gutter="0"/>
      <w:pgNumType w:start="15"/>
      <w:cols w:space="720"/>
      <w:formProt w:val="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1486" w:rsidRDefault="00311486">
      <w:pPr>
        <w:spacing w:after="0"/>
      </w:pPr>
      <w:r>
        <w:separator/>
      </w:r>
    </w:p>
  </w:endnote>
  <w:endnote w:type="continuationSeparator" w:id="0">
    <w:p w:rsidR="00311486" w:rsidRDefault="0031148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Liberation Sans">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8CF3C52"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31" w:rsidRDefault="00E64931">
    <w:pPr>
      <w:pStyle w:val="Rodap"/>
      <w:jc w:val="right"/>
    </w:pPr>
  </w:p>
  <w:p w:rsidR="00E64931" w:rsidRDefault="00E64931">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1486" w:rsidRDefault="00311486">
      <w:pPr>
        <w:spacing w:after="0"/>
      </w:pPr>
      <w:r>
        <w:separator/>
      </w:r>
    </w:p>
  </w:footnote>
  <w:footnote w:type="continuationSeparator" w:id="0">
    <w:p w:rsidR="00311486" w:rsidRDefault="00311486">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31" w:rsidRDefault="00E64931">
    <w:pPr>
      <w:pStyle w:val="Cabealho"/>
      <w:ind w:firstLine="0"/>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64931" w:rsidRDefault="00E64931">
    <w:pPr>
      <w:pStyle w:val="Cabealho"/>
      <w:jc w:val="right"/>
    </w:pPr>
    <w:r>
      <w:fldChar w:fldCharType="begin"/>
    </w:r>
    <w:r>
      <w:instrText>PAGE</w:instrText>
    </w:r>
    <w:r>
      <w:fldChar w:fldCharType="separate"/>
    </w:r>
    <w:r w:rsidR="00E75998">
      <w:rPr>
        <w:noProof/>
      </w:rPr>
      <w:t>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8C56DC"/>
    <w:multiLevelType w:val="multilevel"/>
    <w:tmpl w:val="0C7A2A7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
    <w:nsid w:val="3DC3327F"/>
    <w:multiLevelType w:val="multilevel"/>
    <w:tmpl w:val="C40C9D62"/>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nsid w:val="76A97FF7"/>
    <w:multiLevelType w:val="multilevel"/>
    <w:tmpl w:val="1B12CED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643"/>
  <w:autoHyphenation/>
  <w:hyphenationZone w:val="425"/>
  <w:drawingGridHorizontalSpacing w:val="12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41B8"/>
    <w:rsid w:val="00005684"/>
    <w:rsid w:val="000B4AFB"/>
    <w:rsid w:val="0021535A"/>
    <w:rsid w:val="002368B5"/>
    <w:rsid w:val="002C1569"/>
    <w:rsid w:val="002F7530"/>
    <w:rsid w:val="00311486"/>
    <w:rsid w:val="003C1407"/>
    <w:rsid w:val="00466027"/>
    <w:rsid w:val="004F41B8"/>
    <w:rsid w:val="005B64A5"/>
    <w:rsid w:val="005F1B44"/>
    <w:rsid w:val="006130B9"/>
    <w:rsid w:val="00621FF5"/>
    <w:rsid w:val="006408FF"/>
    <w:rsid w:val="00680E1D"/>
    <w:rsid w:val="00752388"/>
    <w:rsid w:val="007F0D01"/>
    <w:rsid w:val="007F188D"/>
    <w:rsid w:val="00822E09"/>
    <w:rsid w:val="008D4CAE"/>
    <w:rsid w:val="009120AE"/>
    <w:rsid w:val="00913685"/>
    <w:rsid w:val="00936A5B"/>
    <w:rsid w:val="009549F7"/>
    <w:rsid w:val="00A12660"/>
    <w:rsid w:val="00A269DC"/>
    <w:rsid w:val="00A40D60"/>
    <w:rsid w:val="00A86584"/>
    <w:rsid w:val="00AB226B"/>
    <w:rsid w:val="00AC18CA"/>
    <w:rsid w:val="00AC199B"/>
    <w:rsid w:val="00B27477"/>
    <w:rsid w:val="00B52ADF"/>
    <w:rsid w:val="00BB6F51"/>
    <w:rsid w:val="00BE05FD"/>
    <w:rsid w:val="00D231E6"/>
    <w:rsid w:val="00DC3EBC"/>
    <w:rsid w:val="00E52C61"/>
    <w:rsid w:val="00E60474"/>
    <w:rsid w:val="00E63100"/>
    <w:rsid w:val="00E64931"/>
    <w:rsid w:val="00E75998"/>
    <w:rsid w:val="00E91805"/>
    <w:rsid w:val="00EE2255"/>
    <w:rsid w:val="00F31550"/>
    <w:rsid w:val="00FE2BBD"/>
  </w:rsids>
  <m:mathPr>
    <m:mathFont m:val="Cambria Math"/>
    <m:brkBin m:val="before"/>
    <m:brkBinSub m:val="--"/>
    <m:smallFrac/>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156937D-1FEF-42B7-996B-BCC8B43A19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Cs w:val="22"/>
        <w:lang w:val="pt-BR"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6F2D"/>
    <w:pPr>
      <w:suppressAutoHyphens/>
      <w:spacing w:after="200" w:line="240" w:lineRule="auto"/>
      <w:ind w:firstLine="709"/>
      <w:outlineLvl w:val="0"/>
    </w:pPr>
    <w:rPr>
      <w:rFonts w:ascii="Arial" w:hAnsi="Arial"/>
      <w:sz w:val="24"/>
    </w:rPr>
  </w:style>
  <w:style w:type="paragraph" w:styleId="Ttulo1">
    <w:name w:val="heading 1"/>
    <w:next w:val="Normal"/>
    <w:link w:val="Ttulo1Char"/>
    <w:uiPriority w:val="9"/>
    <w:qFormat/>
    <w:rsid w:val="006408FF"/>
    <w:pPr>
      <w:keepLines/>
      <w:spacing w:after="200" w:line="240" w:lineRule="auto"/>
      <w:jc w:val="both"/>
      <w:outlineLvl w:val="0"/>
    </w:pPr>
    <w:rPr>
      <w:rFonts w:ascii="Arial" w:eastAsia="Times New Roman" w:hAnsi="Arial" w:cs="Times New Roman"/>
      <w:b/>
      <w:bCs/>
      <w:caps/>
      <w:sz w:val="28"/>
      <w:szCs w:val="32"/>
    </w:rPr>
  </w:style>
  <w:style w:type="paragraph" w:styleId="Ttulo2">
    <w:name w:val="heading 2"/>
    <w:next w:val="Normal"/>
    <w:link w:val="Ttulo2Char"/>
    <w:uiPriority w:val="9"/>
    <w:unhideWhenUsed/>
    <w:qFormat/>
    <w:rsid w:val="006408FF"/>
    <w:pPr>
      <w:keepLines/>
      <w:spacing w:after="200" w:line="240" w:lineRule="auto"/>
      <w:jc w:val="both"/>
      <w:outlineLvl w:val="1"/>
    </w:pPr>
    <w:rPr>
      <w:rFonts w:ascii="Arial" w:eastAsiaTheme="majorEastAsia" w:hAnsi="Arial" w:cstheme="majorBidi"/>
      <w:bCs/>
      <w:caps/>
      <w:sz w:val="28"/>
      <w:szCs w:val="26"/>
    </w:rPr>
  </w:style>
  <w:style w:type="paragraph" w:styleId="Ttulo3">
    <w:name w:val="heading 3"/>
    <w:next w:val="Normal"/>
    <w:link w:val="Ttulo3Char"/>
    <w:uiPriority w:val="9"/>
    <w:unhideWhenUsed/>
    <w:qFormat/>
    <w:rsid w:val="006408FF"/>
    <w:pPr>
      <w:keepLines/>
      <w:spacing w:after="200" w:line="240" w:lineRule="auto"/>
      <w:jc w:val="both"/>
      <w:outlineLvl w:val="2"/>
    </w:pPr>
    <w:rPr>
      <w:rFonts w:ascii="Arial" w:eastAsiaTheme="majorEastAsia" w:hAnsi="Arial" w:cstheme="majorBidi"/>
      <w:bCs/>
      <w:sz w:val="24"/>
      <w:szCs w:val="28"/>
    </w:rPr>
  </w:style>
  <w:style w:type="paragraph" w:styleId="Ttulo4">
    <w:name w:val="heading 4"/>
    <w:next w:val="Normal"/>
    <w:link w:val="Ttulo4Char"/>
    <w:uiPriority w:val="9"/>
    <w:unhideWhenUsed/>
    <w:qFormat/>
    <w:rsid w:val="00B27477"/>
    <w:pPr>
      <w:keepLines/>
      <w:spacing w:after="200" w:line="240" w:lineRule="auto"/>
      <w:jc w:val="both"/>
      <w:outlineLvl w:val="3"/>
    </w:pPr>
    <w:rPr>
      <w:rFonts w:ascii="Arial" w:eastAsiaTheme="majorEastAsia" w:hAnsi="Arial" w:cstheme="majorBidi"/>
      <w:iCs/>
      <w:caps/>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extodebaloChar">
    <w:name w:val="Texto de balão Char"/>
    <w:basedOn w:val="Fontepargpadro"/>
    <w:link w:val="Textodebalo"/>
    <w:uiPriority w:val="99"/>
    <w:semiHidden/>
    <w:rsid w:val="00827348"/>
    <w:rPr>
      <w:rFonts w:ascii="Tahoma" w:hAnsi="Tahoma" w:cs="Tahoma"/>
      <w:sz w:val="16"/>
      <w:szCs w:val="16"/>
    </w:rPr>
  </w:style>
  <w:style w:type="character" w:customStyle="1" w:styleId="apple-converted-space">
    <w:name w:val="apple-converted-space"/>
    <w:basedOn w:val="Fontepargpadro"/>
    <w:rsid w:val="005037B5"/>
  </w:style>
  <w:style w:type="character" w:customStyle="1" w:styleId="LinkdaInternet">
    <w:name w:val="Link da Internet"/>
    <w:basedOn w:val="Fontepargpadro"/>
    <w:uiPriority w:val="99"/>
    <w:unhideWhenUsed/>
    <w:rsid w:val="005037B5"/>
    <w:rPr>
      <w:color w:val="0000FF"/>
      <w:u w:val="single"/>
    </w:rPr>
  </w:style>
  <w:style w:type="character" w:styleId="CdigoHTML">
    <w:name w:val="HTML Code"/>
    <w:basedOn w:val="Fontepargpadro"/>
    <w:uiPriority w:val="99"/>
    <w:semiHidden/>
    <w:unhideWhenUsed/>
    <w:rsid w:val="0054129D"/>
    <w:rPr>
      <w:rFonts w:ascii="Courier New" w:eastAsia="Times New Roman" w:hAnsi="Courier New" w:cs="Courier New"/>
      <w:sz w:val="20"/>
      <w:szCs w:val="20"/>
    </w:rPr>
  </w:style>
  <w:style w:type="character" w:styleId="nfase">
    <w:name w:val="Emphasis"/>
    <w:basedOn w:val="Fontepargpadro"/>
    <w:uiPriority w:val="20"/>
    <w:qFormat/>
    <w:rsid w:val="0054129D"/>
    <w:rPr>
      <w:i/>
      <w:iCs/>
    </w:rPr>
  </w:style>
  <w:style w:type="character" w:customStyle="1" w:styleId="CabealhoChar">
    <w:name w:val="Cabeçalho Char"/>
    <w:basedOn w:val="Fontepargpadro"/>
    <w:link w:val="Cabealho"/>
    <w:uiPriority w:val="99"/>
    <w:rsid w:val="00D538CF"/>
  </w:style>
  <w:style w:type="character" w:customStyle="1" w:styleId="RodapChar">
    <w:name w:val="Rodapé Char"/>
    <w:basedOn w:val="Fontepargpadro"/>
    <w:link w:val="Rodap"/>
    <w:uiPriority w:val="99"/>
    <w:rsid w:val="00D538CF"/>
  </w:style>
  <w:style w:type="character" w:customStyle="1" w:styleId="Ttulo1Char">
    <w:name w:val="Título 1 Char"/>
    <w:basedOn w:val="Fontepargpadro"/>
    <w:link w:val="Ttulo1"/>
    <w:uiPriority w:val="9"/>
    <w:rsid w:val="006408FF"/>
    <w:rPr>
      <w:rFonts w:ascii="Arial" w:eastAsia="Times New Roman" w:hAnsi="Arial" w:cs="Times New Roman"/>
      <w:b/>
      <w:bCs/>
      <w:caps/>
      <w:sz w:val="28"/>
      <w:szCs w:val="32"/>
    </w:rPr>
  </w:style>
  <w:style w:type="character" w:customStyle="1" w:styleId="Ttulo2Char">
    <w:name w:val="Título 2 Char"/>
    <w:basedOn w:val="Fontepargpadro"/>
    <w:link w:val="Ttulo2"/>
    <w:uiPriority w:val="9"/>
    <w:rsid w:val="006408FF"/>
    <w:rPr>
      <w:rFonts w:ascii="Arial" w:eastAsiaTheme="majorEastAsia" w:hAnsi="Arial" w:cstheme="majorBidi"/>
      <w:bCs/>
      <w:caps/>
      <w:sz w:val="28"/>
      <w:szCs w:val="26"/>
    </w:rPr>
  </w:style>
  <w:style w:type="character" w:customStyle="1" w:styleId="Ttulo3Char">
    <w:name w:val="Título 3 Char"/>
    <w:basedOn w:val="Fontepargpadro"/>
    <w:link w:val="Ttulo3"/>
    <w:uiPriority w:val="9"/>
    <w:rsid w:val="006408FF"/>
    <w:rPr>
      <w:rFonts w:ascii="Arial" w:eastAsiaTheme="majorEastAsia" w:hAnsi="Arial" w:cstheme="majorBidi"/>
      <w:bCs/>
      <w:sz w:val="24"/>
      <w:szCs w:val="28"/>
    </w:rPr>
  </w:style>
  <w:style w:type="character" w:customStyle="1" w:styleId="CitaoChar">
    <w:name w:val="Citação Char"/>
    <w:basedOn w:val="Fontepargpadro"/>
    <w:link w:val="Citao"/>
    <w:uiPriority w:val="29"/>
    <w:rsid w:val="00EF5A1E"/>
    <w:rPr>
      <w:rFonts w:ascii="Arial" w:hAnsi="Arial"/>
      <w:iCs/>
      <w:sz w:val="20"/>
    </w:rPr>
  </w:style>
  <w:style w:type="character" w:customStyle="1" w:styleId="Ttulo4Char">
    <w:name w:val="Título 4 Char"/>
    <w:basedOn w:val="Fontepargpadro"/>
    <w:link w:val="Ttulo4"/>
    <w:uiPriority w:val="9"/>
    <w:rsid w:val="00B27477"/>
    <w:rPr>
      <w:rFonts w:ascii="Arial" w:eastAsiaTheme="majorEastAsia" w:hAnsi="Arial" w:cstheme="majorBidi"/>
      <w:iCs/>
      <w:caps/>
      <w:szCs w:val="28"/>
    </w:rPr>
  </w:style>
  <w:style w:type="character" w:customStyle="1" w:styleId="ListLabel1">
    <w:name w:val="ListLabel 1"/>
    <w:rsid w:val="00BB6F51"/>
    <w:rPr>
      <w:sz w:val="20"/>
    </w:rPr>
  </w:style>
  <w:style w:type="character" w:customStyle="1" w:styleId="ListLabel2">
    <w:name w:val="ListLabel 2"/>
    <w:rsid w:val="00BB6F51"/>
    <w:rPr>
      <w:b/>
    </w:rPr>
  </w:style>
  <w:style w:type="character" w:customStyle="1" w:styleId="ListLabel3">
    <w:name w:val="ListLabel 3"/>
    <w:rsid w:val="00BB6F51"/>
    <w:rPr>
      <w:rFonts w:cs="Symbol"/>
      <w:sz w:val="20"/>
    </w:rPr>
  </w:style>
  <w:style w:type="character" w:customStyle="1" w:styleId="ListLabel4">
    <w:name w:val="ListLabel 4"/>
    <w:rsid w:val="00BB6F51"/>
    <w:rPr>
      <w:rFonts w:cs="Symbol"/>
      <w:sz w:val="20"/>
    </w:rPr>
  </w:style>
  <w:style w:type="character" w:customStyle="1" w:styleId="Vnculodendice">
    <w:name w:val="Vínculo de índice"/>
    <w:rsid w:val="00BB6F51"/>
  </w:style>
  <w:style w:type="paragraph" w:styleId="Ttulo">
    <w:name w:val="Title"/>
    <w:basedOn w:val="Normal"/>
    <w:next w:val="Corpodotexto"/>
    <w:rsid w:val="00BB6F51"/>
    <w:pPr>
      <w:keepNext/>
      <w:spacing w:before="240" w:after="120"/>
    </w:pPr>
    <w:rPr>
      <w:rFonts w:ascii="Liberation Sans" w:eastAsia="Microsoft YaHei" w:hAnsi="Liberation Sans" w:cs="Lucida Sans"/>
      <w:sz w:val="28"/>
      <w:szCs w:val="28"/>
    </w:rPr>
  </w:style>
  <w:style w:type="paragraph" w:customStyle="1" w:styleId="Corpodotexto">
    <w:name w:val="Corpo do texto"/>
    <w:basedOn w:val="Normal"/>
    <w:rsid w:val="00BB6F51"/>
    <w:pPr>
      <w:spacing w:after="140" w:line="288" w:lineRule="auto"/>
    </w:pPr>
  </w:style>
  <w:style w:type="paragraph" w:styleId="Lista">
    <w:name w:val="List"/>
    <w:basedOn w:val="Corpodotexto"/>
    <w:rsid w:val="00BB6F51"/>
    <w:rPr>
      <w:rFonts w:cs="Lucida Sans"/>
    </w:rPr>
  </w:style>
  <w:style w:type="paragraph" w:styleId="Legenda">
    <w:name w:val="caption"/>
    <w:next w:val="Normal"/>
    <w:uiPriority w:val="35"/>
    <w:unhideWhenUsed/>
    <w:qFormat/>
    <w:rsid w:val="00B27477"/>
    <w:pPr>
      <w:suppressAutoHyphens/>
      <w:spacing w:line="240" w:lineRule="auto"/>
      <w:jc w:val="both"/>
      <w:outlineLvl w:val="0"/>
    </w:pPr>
    <w:rPr>
      <w:rFonts w:ascii="Arial" w:hAnsi="Arial"/>
      <w:iCs/>
      <w:szCs w:val="18"/>
    </w:rPr>
  </w:style>
  <w:style w:type="paragraph" w:customStyle="1" w:styleId="ndice">
    <w:name w:val="Índice"/>
    <w:basedOn w:val="Normal"/>
    <w:rsid w:val="00BB6F51"/>
    <w:pPr>
      <w:suppressLineNumbers/>
    </w:pPr>
    <w:rPr>
      <w:rFonts w:cs="Lucida Sans"/>
    </w:rPr>
  </w:style>
  <w:style w:type="paragraph" w:customStyle="1" w:styleId="Ttulododocumento">
    <w:name w:val="Título do documento"/>
    <w:basedOn w:val="Normal"/>
    <w:rsid w:val="00BB6F51"/>
    <w:pPr>
      <w:keepNext/>
      <w:spacing w:before="240" w:after="120"/>
    </w:pPr>
    <w:rPr>
      <w:rFonts w:ascii="Liberation Sans" w:eastAsia="Microsoft YaHei" w:hAnsi="Liberation Sans" w:cs="Lucida Sans"/>
      <w:sz w:val="28"/>
      <w:szCs w:val="28"/>
    </w:rPr>
  </w:style>
  <w:style w:type="paragraph" w:styleId="PargrafodaLista">
    <w:name w:val="List Paragraph"/>
    <w:basedOn w:val="Normal"/>
    <w:uiPriority w:val="34"/>
    <w:qFormat/>
    <w:rsid w:val="00CB1AE6"/>
    <w:pPr>
      <w:ind w:left="720"/>
      <w:contextualSpacing/>
    </w:pPr>
  </w:style>
  <w:style w:type="paragraph" w:styleId="Textodebalo">
    <w:name w:val="Balloon Text"/>
    <w:basedOn w:val="Normal"/>
    <w:link w:val="TextodebaloChar"/>
    <w:uiPriority w:val="99"/>
    <w:semiHidden/>
    <w:unhideWhenUsed/>
    <w:rsid w:val="00827348"/>
    <w:pPr>
      <w:spacing w:after="0"/>
    </w:pPr>
    <w:rPr>
      <w:rFonts w:ascii="Tahoma" w:hAnsi="Tahoma" w:cs="Tahoma"/>
      <w:sz w:val="16"/>
      <w:szCs w:val="16"/>
    </w:rPr>
  </w:style>
  <w:style w:type="paragraph" w:styleId="NormalWeb">
    <w:name w:val="Normal (Web)"/>
    <w:basedOn w:val="Normal"/>
    <w:uiPriority w:val="99"/>
    <w:unhideWhenUsed/>
    <w:rsid w:val="006D40D0"/>
    <w:pPr>
      <w:spacing w:before="280" w:after="280"/>
    </w:pPr>
    <w:rPr>
      <w:rFonts w:ascii="Times New Roman" w:eastAsia="Times New Roman" w:hAnsi="Times New Roman" w:cs="Times New Roman"/>
      <w:szCs w:val="24"/>
      <w:lang w:eastAsia="pt-BR"/>
    </w:rPr>
  </w:style>
  <w:style w:type="paragraph" w:styleId="Cabealho">
    <w:name w:val="header"/>
    <w:basedOn w:val="Normal"/>
    <w:link w:val="CabealhoChar"/>
    <w:uiPriority w:val="99"/>
    <w:unhideWhenUsed/>
    <w:rsid w:val="00D538CF"/>
    <w:pPr>
      <w:tabs>
        <w:tab w:val="center" w:pos="4252"/>
        <w:tab w:val="right" w:pos="8504"/>
      </w:tabs>
      <w:spacing w:after="0"/>
    </w:pPr>
  </w:style>
  <w:style w:type="paragraph" w:styleId="Rodap">
    <w:name w:val="footer"/>
    <w:basedOn w:val="Normal"/>
    <w:link w:val="RodapChar"/>
    <w:uiPriority w:val="99"/>
    <w:unhideWhenUsed/>
    <w:rsid w:val="00D538CF"/>
    <w:pPr>
      <w:tabs>
        <w:tab w:val="center" w:pos="4252"/>
        <w:tab w:val="right" w:pos="8504"/>
      </w:tabs>
      <w:spacing w:after="0"/>
    </w:pPr>
  </w:style>
  <w:style w:type="paragraph" w:customStyle="1" w:styleId="Ttulodosumrio">
    <w:name w:val="Título do sumário"/>
    <w:basedOn w:val="Ttulo1"/>
    <w:next w:val="Normal"/>
    <w:uiPriority w:val="39"/>
    <w:unhideWhenUsed/>
    <w:qFormat/>
    <w:rsid w:val="00494336"/>
    <w:pPr>
      <w:spacing w:before="480" w:after="0" w:line="276" w:lineRule="auto"/>
      <w:jc w:val="left"/>
    </w:pPr>
    <w:rPr>
      <w:rFonts w:asciiTheme="majorHAnsi" w:eastAsiaTheme="majorEastAsia" w:hAnsiTheme="majorHAnsi" w:cstheme="majorBidi"/>
      <w:caps w:val="0"/>
      <w:color w:val="365F91" w:themeColor="accent1" w:themeShade="BF"/>
      <w:szCs w:val="28"/>
    </w:rPr>
  </w:style>
  <w:style w:type="paragraph" w:styleId="Sumrio1">
    <w:name w:val="toc 1"/>
    <w:basedOn w:val="Normal"/>
    <w:next w:val="Normal"/>
    <w:autoRedefine/>
    <w:uiPriority w:val="39"/>
    <w:unhideWhenUsed/>
    <w:qFormat/>
    <w:rsid w:val="00494336"/>
    <w:pPr>
      <w:spacing w:after="100"/>
    </w:pPr>
  </w:style>
  <w:style w:type="paragraph" w:styleId="Sumrio2">
    <w:name w:val="toc 2"/>
    <w:basedOn w:val="Normal"/>
    <w:next w:val="Normal"/>
    <w:autoRedefine/>
    <w:uiPriority w:val="39"/>
    <w:unhideWhenUsed/>
    <w:qFormat/>
    <w:rsid w:val="00285DCC"/>
    <w:pPr>
      <w:spacing w:after="100" w:line="276" w:lineRule="auto"/>
      <w:ind w:left="220"/>
    </w:pPr>
    <w:rPr>
      <w:rFonts w:asciiTheme="minorHAnsi" w:eastAsiaTheme="minorEastAsia" w:hAnsiTheme="minorHAnsi"/>
      <w:sz w:val="22"/>
    </w:rPr>
  </w:style>
  <w:style w:type="paragraph" w:styleId="Sumrio3">
    <w:name w:val="toc 3"/>
    <w:basedOn w:val="Normal"/>
    <w:next w:val="Normal"/>
    <w:autoRedefine/>
    <w:uiPriority w:val="39"/>
    <w:unhideWhenUsed/>
    <w:qFormat/>
    <w:rsid w:val="00285DCC"/>
    <w:pPr>
      <w:spacing w:after="100" w:line="276" w:lineRule="auto"/>
      <w:ind w:left="440"/>
    </w:pPr>
    <w:rPr>
      <w:rFonts w:asciiTheme="minorHAnsi" w:eastAsiaTheme="minorEastAsia" w:hAnsiTheme="minorHAnsi"/>
      <w:sz w:val="22"/>
    </w:rPr>
  </w:style>
  <w:style w:type="paragraph" w:styleId="Bibliografia">
    <w:name w:val="Bibliography"/>
    <w:basedOn w:val="Normal"/>
    <w:next w:val="Normal"/>
    <w:uiPriority w:val="37"/>
    <w:unhideWhenUsed/>
    <w:rsid w:val="00D01286"/>
  </w:style>
  <w:style w:type="paragraph" w:styleId="Citao">
    <w:name w:val="Quote"/>
    <w:next w:val="Normal"/>
    <w:link w:val="CitaoChar"/>
    <w:uiPriority w:val="29"/>
    <w:qFormat/>
    <w:rsid w:val="00EF5A1E"/>
    <w:pPr>
      <w:suppressAutoHyphens/>
      <w:ind w:left="4536"/>
      <w:jc w:val="both"/>
    </w:pPr>
    <w:rPr>
      <w:rFonts w:ascii="Arial" w:hAnsi="Arial"/>
      <w:iCs/>
      <w:sz w:val="24"/>
    </w:rPr>
  </w:style>
  <w:style w:type="paragraph" w:styleId="Sumrio4">
    <w:name w:val="toc 4"/>
    <w:basedOn w:val="Normal"/>
    <w:next w:val="Normal"/>
    <w:autoRedefine/>
    <w:uiPriority w:val="39"/>
    <w:unhideWhenUsed/>
    <w:rsid w:val="00AA39CF"/>
    <w:pPr>
      <w:spacing w:after="100" w:line="252" w:lineRule="auto"/>
      <w:ind w:left="660" w:firstLine="0"/>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AA39CF"/>
    <w:pPr>
      <w:spacing w:after="100" w:line="252" w:lineRule="auto"/>
      <w:ind w:left="880" w:firstLine="0"/>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AA39CF"/>
    <w:pPr>
      <w:spacing w:after="100" w:line="252" w:lineRule="auto"/>
      <w:ind w:left="1100" w:firstLine="0"/>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AA39CF"/>
    <w:pPr>
      <w:spacing w:after="100" w:line="252" w:lineRule="auto"/>
      <w:ind w:left="1320" w:firstLine="0"/>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AA39CF"/>
    <w:pPr>
      <w:spacing w:after="100" w:line="252" w:lineRule="auto"/>
      <w:ind w:left="1540" w:firstLine="0"/>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AA39CF"/>
    <w:pPr>
      <w:spacing w:after="100" w:line="252" w:lineRule="auto"/>
      <w:ind w:left="1760" w:firstLine="0"/>
    </w:pPr>
    <w:rPr>
      <w:rFonts w:asciiTheme="minorHAnsi" w:eastAsiaTheme="minorEastAsia" w:hAnsiTheme="minorHAnsi"/>
      <w:sz w:val="22"/>
      <w:lang w:eastAsia="pt-BR"/>
    </w:rPr>
  </w:style>
  <w:style w:type="paragraph" w:customStyle="1" w:styleId="Contedodoquadro">
    <w:name w:val="Conteúdo do quadro"/>
    <w:basedOn w:val="Normal"/>
    <w:rsid w:val="00BB6F51"/>
  </w:style>
  <w:style w:type="paragraph" w:styleId="Reviso">
    <w:name w:val="Revision"/>
    <w:uiPriority w:val="99"/>
    <w:semiHidden/>
    <w:rsid w:val="00D11F5D"/>
    <w:pPr>
      <w:suppressAutoHyphens/>
      <w:spacing w:line="240" w:lineRule="auto"/>
    </w:pPr>
    <w:rPr>
      <w:rFonts w:ascii="Arial" w:hAnsi="Arial"/>
      <w:sz w:val="24"/>
    </w:rPr>
  </w:style>
  <w:style w:type="paragraph" w:customStyle="1" w:styleId="ndicedefiguras1">
    <w:name w:val="Índice de figuras 1"/>
    <w:basedOn w:val="ndice"/>
    <w:rsid w:val="00BB6F51"/>
    <w:pPr>
      <w:tabs>
        <w:tab w:val="left" w:leader="dot" w:pos="7370"/>
      </w:tabs>
      <w:spacing w:line="360" w:lineRule="auto"/>
    </w:pPr>
  </w:style>
  <w:style w:type="paragraph" w:customStyle="1" w:styleId="ndicedetabelas1">
    <w:name w:val="Índice de tabelas 1"/>
    <w:basedOn w:val="ndice"/>
    <w:rsid w:val="00BB6F51"/>
    <w:pPr>
      <w:spacing w:line="360" w:lineRule="auto"/>
    </w:pPr>
  </w:style>
  <w:style w:type="table" w:styleId="Tabelacomgrade">
    <w:name w:val="Table Grid"/>
    <w:basedOn w:val="Tabelanormal"/>
    <w:uiPriority w:val="59"/>
    <w:rsid w:val="001869AD"/>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styleId="ListaMdia2-nfase1">
    <w:name w:val="Medium List 2 Accent 1"/>
    <w:basedOn w:val="Tabelanormal"/>
    <w:uiPriority w:val="66"/>
    <w:rsid w:val="00023EA5"/>
    <w:pPr>
      <w:spacing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customStyle="1" w:styleId="SombreamentoClaro1">
    <w:name w:val="Sombreamento Claro1"/>
    <w:basedOn w:val="Tabelanormal"/>
    <w:uiPriority w:val="60"/>
    <w:rsid w:val="002F3940"/>
    <w:pPr>
      <w:spacing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SombreamentoClaro-nfase11">
    <w:name w:val="Sombreamento Claro - Ênfase 11"/>
    <w:basedOn w:val="Tabelanormal"/>
    <w:uiPriority w:val="60"/>
    <w:rsid w:val="002F3940"/>
    <w:pPr>
      <w:spacing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mentoClaro-nfase2">
    <w:name w:val="Light Shading Accent 2"/>
    <w:basedOn w:val="Tabelanormal"/>
    <w:uiPriority w:val="60"/>
    <w:rsid w:val="002F3940"/>
    <w:pPr>
      <w:spacing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paragraph" w:styleId="ndicedeilustraes">
    <w:name w:val="table of figures"/>
    <w:basedOn w:val="Normal"/>
    <w:next w:val="Normal"/>
    <w:uiPriority w:val="99"/>
    <w:unhideWhenUsed/>
    <w:rsid w:val="00B27477"/>
    <w:pPr>
      <w:spacing w:after="0"/>
    </w:pPr>
  </w:style>
  <w:style w:type="character" w:styleId="Hyperlink">
    <w:name w:val="Hyperlink"/>
    <w:basedOn w:val="Fontepargpadro"/>
    <w:uiPriority w:val="99"/>
    <w:unhideWhenUsed/>
    <w:rsid w:val="007F188D"/>
    <w:rPr>
      <w:color w:val="0000FF" w:themeColor="hyperlink"/>
      <w:u w:val="single"/>
    </w:rPr>
  </w:style>
  <w:style w:type="table" w:customStyle="1" w:styleId="TableGrid">
    <w:name w:val="TableGrid"/>
    <w:rsid w:val="00E64931"/>
    <w:pPr>
      <w:spacing w:line="240" w:lineRule="auto"/>
    </w:pPr>
    <w:rPr>
      <w:rFonts w:eastAsiaTheme="minorEastAsia"/>
      <w:sz w:val="22"/>
      <w:lang w:eastAsia="pt-B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1561857">
      <w:bodyDiv w:val="1"/>
      <w:marLeft w:val="0"/>
      <w:marRight w:val="0"/>
      <w:marTop w:val="0"/>
      <w:marBottom w:val="0"/>
      <w:divBdr>
        <w:top w:val="none" w:sz="0" w:space="0" w:color="auto"/>
        <w:left w:val="none" w:sz="0" w:space="0" w:color="auto"/>
        <w:bottom w:val="none" w:sz="0" w:space="0" w:color="auto"/>
        <w:right w:val="none" w:sz="0" w:space="0" w:color="auto"/>
      </w:divBdr>
    </w:div>
    <w:div w:id="405999592">
      <w:bodyDiv w:val="1"/>
      <w:marLeft w:val="0"/>
      <w:marRight w:val="0"/>
      <w:marTop w:val="0"/>
      <w:marBottom w:val="0"/>
      <w:divBdr>
        <w:top w:val="none" w:sz="0" w:space="0" w:color="auto"/>
        <w:left w:val="none" w:sz="0" w:space="0" w:color="auto"/>
        <w:bottom w:val="none" w:sz="0" w:space="0" w:color="auto"/>
        <w:right w:val="none" w:sz="0" w:space="0" w:color="auto"/>
      </w:divBdr>
    </w:div>
    <w:div w:id="205176087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Sil15</b:Tag>
    <b:SourceType>DocumentFromInternetSite</b:SourceType>
    <b:Guid>{181A6341-2099-44CF-992B-82721CB5D976}</b:Guid>
    <b:Title>Curso de Java</b:Title>
    <b:Year>2015</b:Year>
    <b:Author>
      <b:Author>
        <b:NameList>
          <b:Person>
            <b:Last>Silva</b:Last>
            <b:First>Gustavo</b:First>
            <b:Middle>Guanabara Fiuza da</b:Middle>
          </b:Person>
        </b:NameList>
      </b:Author>
    </b:Author>
    <b:InternetSiteTitle>Curso em Vídeo</b:InternetSiteTitle>
    <b:Month>Nov</b:Month>
    <b:Day>10</b:Day>
    <b:URL>http://www.cursoemvideo.com</b:URL>
    <b:YearAccessed>2016</b:YearAccessed>
    <b:MonthAccessed>Abr</b:MonthAccessed>
    <b:DayAccessed>05</b:DayAccessed>
    <b:RefOrder>1</b:RefOrder>
  </b:Source>
  <b:Source>
    <b:Tag>Ass15</b:Tag>
    <b:SourceType>DocumentFromInternetSite</b:SourceType>
    <b:Guid>{E764509D-D9EF-4157-9611-F11C46E64E0C}</b:Guid>
    <b:Author>
      <b:Author>
        <b:NameList>
          <b:Person>
            <b:Last>Assis</b:Last>
            <b:First>Professor</b:First>
            <b:Middle>José de</b:Middle>
          </b:Person>
        </b:NameList>
      </b:Author>
    </b:Author>
    <b:Title>Curso de Java com Banco de Dados</b:Title>
    <b:InternetSiteTitle>Aula EAD</b:InternetSiteTitle>
    <b:Year>2015</b:Year>
    <b:Month>Novembro</b:Month>
    <b:Day>18</b:Day>
    <b:URL>http://www.aulaead.com</b:URL>
    <b:YearAccessed>2015</b:YearAccessed>
    <b:MonthAccessed>Nov</b:MonthAccessed>
    <b:DayAccessed>18</b:DayAccessed>
    <b:RefOrder>2</b:RefOrder>
  </b:Source>
  <b:Source>
    <b:Tag>Sil161</b:Tag>
    <b:SourceType>DocumentFromInternetSite</b:SourceType>
    <b:Guid>{BA90A0D9-A9B9-4FE0-9D56-A837685ABFEA}</b:Guid>
    <b:Author>
      <b:Author>
        <b:NameList>
          <b:Person>
            <b:Last>Silva</b:Last>
            <b:First>Gustavo</b:First>
            <b:Middle>Guanabara Fiuza da</b:Middle>
          </b:Person>
        </b:NameList>
      </b:Author>
    </b:Author>
    <b:Title>Curso de MySQL</b:Title>
    <b:InternetSiteTitle>Curso em Vídeo</b:InternetSiteTitle>
    <b:Year>2016</b:Year>
    <b:Month>Abril</b:Month>
    <b:Day>25</b:Day>
    <b:URL>http://www.cursoemvideo.com</b:URL>
    <b:YearAccessed>2016</b:YearAccessed>
    <b:MonthAccessed>Abr</b:MonthAccessed>
    <b:DayAccessed>25</b:DayAccessed>
    <b:RefOrder>3</b:RefOrder>
  </b:Source>
  <b:Source>
    <b:Tag>Sil16</b:Tag>
    <b:SourceType>DocumentFromInternetSite</b:SourceType>
    <b:Guid>{57A1681D-6524-4AD5-AF6E-5B2C46FE9A7A}</b:Guid>
    <b:Author>
      <b:Author>
        <b:NameList>
          <b:Person>
            <b:Last>Silva</b:Last>
            <b:First>Gustavo</b:First>
            <b:Middle>Guanabara Fiuza da</b:Middle>
          </b:Person>
        </b:NameList>
      </b:Author>
    </b:Author>
    <b:Title>Curso de Programação Orientada à Objeto em Java</b:Title>
    <b:InternetSiteTitle>Curso em Vídeo</b:InternetSiteTitle>
    <b:Year>2016</b:Year>
    <b:Month>Setembro</b:Month>
    <b:Day>20</b:Day>
    <b:URL>http://www.cursoemvideo.com</b:URL>
    <b:YearAccessed>2016</b:YearAccessed>
    <b:MonthAccessed>Set</b:MonthAccessed>
    <b:DayAccessed>20</b:DayAccessed>
    <b:RefOrder>4</b:RefOrder>
  </b:Source>
  <b:Source>
    <b:Tag>Wik16</b:Tag>
    <b:SourceType>DocumentFromInternetSite</b:SourceType>
    <b:Guid>{48445135-4D0B-4B4B-8315-69A289AD4304}</b:Guid>
    <b:Author>
      <b:Author>
        <b:NameList>
          <b:Person>
            <b:Last>Wikipedia</b:Last>
          </b:Person>
        </b:NameList>
      </b:Author>
    </b:Author>
    <b:Title>Java</b:Title>
    <b:InternetSiteTitle>Wikipedia</b:InternetSiteTitle>
    <b:Year>2016</b:Year>
    <b:Month>Nov</b:Month>
    <b:Day>10</b:Day>
    <b:YearAccessed>2016</b:YearAccessed>
    <b:MonthAccessed>Nov</b:MonthAccessed>
    <b:DayAccessed>10</b:DayAccessed>
    <b:URL>http://www.wikipedia.com</b:URL>
    <b:RefOrder>5</b:RefOrder>
  </b:Source>
  <b:Source>
    <b:Tag>Wik161</b:Tag>
    <b:SourceType>DocumentFromInternetSite</b:SourceType>
    <b:Guid>{393DA673-0528-44F8-9029-721AB8390670}</b:Guid>
    <b:Author>
      <b:Author>
        <b:NameList>
          <b:Person>
            <b:Last>Wikipedia</b:Last>
          </b:Person>
        </b:NameList>
      </b:Author>
    </b:Author>
    <b:Title>MySQL</b:Title>
    <b:InternetSiteTitle>Wikipedia</b:InternetSiteTitle>
    <b:Year>2016</b:Year>
    <b:Month>Nov</b:Month>
    <b:Day>10</b:Day>
    <b:URL>http://www.wikipedia.com</b:URL>
    <b:YearAccessed>2016</b:YearAccessed>
    <b:MonthAccessed>Nov</b:MonthAccessed>
    <b:DayAccessed>10</b:DayAccessed>
    <b:RefOrder>6</b:RefOrder>
  </b:Source>
  <b:Source>
    <b:Tag>Pro15</b:Tag>
    <b:SourceType>Misc</b:SourceType>
    <b:Guid>{A3C9AEEE-8834-43B4-B9BF-C1CAEA328616}</b:Guid>
    <b:Title>Curso de Java com Banco de Dados</b:Title>
    <b:Year>2015</b:Year>
    <b:Month>Nov</b:Month>
    <b:Day>16</b:Day>
    <b:URL>http://www.aulaead.com</b:URL>
    <b:CountryRegion>Brasil</b:CountryRegion>
    <b:YearAccessed>2016</b:YearAccessed>
    <b:MonthAccessed>Nov</b:MonthAccessed>
    <b:DayAccessed>23</b:DayAccessed>
    <b:Author>
      <b:Author>
        <b:NameList>
          <b:Person>
            <b:Last>Assis</b:Last>
            <b:First>Professor</b:First>
            <b:Middle>José de</b:Middle>
          </b:Person>
        </b:NameList>
      </b:Author>
    </b:Author>
    <b:PublicationTitle>Curso de Java com Banco de Dados </b:PublicationTitle>
    <b:City>São Paulo</b:City>
    <b:StateProvince>SP</b:StateProvince>
    <b:Publisher>aula EAD</b:Publisher>
    <b:RefOrder>7</b:RefOrder>
  </b:Source>
  <b:Source>
    <b:Tag>Ass16</b:Tag>
    <b:SourceType>Misc</b:SourceType>
    <b:Guid>{1C5107C8-2850-4227-8DD4-8F4BA6B91324}</b:Guid>
    <b:Author>
      <b:Author>
        <b:NameList>
          <b:Person>
            <b:Last>Assis</b:Last>
            <b:First>Professor</b:First>
            <b:Middle>José de</b:Middle>
          </b:Person>
        </b:NameList>
      </b:Author>
    </b:Author>
    <b:Title>Curso - Primeiros Passos com o Servidor Linux</b:Title>
    <b:InternetSiteTitle>Aula EAD</b:InternetSiteTitle>
    <b:Year>2016</b:Year>
    <b:Month>Maio</b:Month>
    <b:Day>09</b:Day>
    <b:URL>http://www.aulaead.com</b:URL>
    <b:YearAccessed>2016</b:YearAccessed>
    <b:MonthAccessed>Mai</b:MonthAccessed>
    <b:DayAccessed>09</b:DayAccessed>
    <b:PublicationTitle>Curso - Primeiros Passos com o Servidor Linux</b:PublicationTitle>
    <b:City>São Paulo</b:City>
    <b:StateProvince>SP</b:StateProvince>
    <b:CountryRegion>Brasil</b:CountryRegion>
    <b:Publisher>aula EAD</b:Publisher>
    <b:RefOrder>8</b:RefOrder>
  </b:Source>
</b:Sources>
</file>

<file path=customXml/itemProps1.xml><?xml version="1.0" encoding="utf-8"?>
<ds:datastoreItem xmlns:ds="http://schemas.openxmlformats.org/officeDocument/2006/customXml" ds:itemID="{35D8A403-23E7-4738-BBB6-B922BF6592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66</Pages>
  <Words>8568</Words>
  <Characters>46272</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54731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Michel Ferreira da S.</cp:lastModifiedBy>
  <cp:revision>8</cp:revision>
  <cp:lastPrinted>2017-01-24T08:08:00Z</cp:lastPrinted>
  <dcterms:created xsi:type="dcterms:W3CDTF">2016-12-22T22:58:00Z</dcterms:created>
  <dcterms:modified xsi:type="dcterms:W3CDTF">2017-01-24T08:10:00Z</dcterms:modified>
  <dc:language>pt-BR</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-704645723</vt:i4>
  </property>
</Properties>
</file>